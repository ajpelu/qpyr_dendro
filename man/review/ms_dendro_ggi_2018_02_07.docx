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507B55" w14:textId="747C4475" w:rsidR="00600390" w:rsidRPr="002E3A65" w:rsidRDefault="00600390">
      <w:pPr>
        <w:jc w:val="center"/>
        <w:rPr>
          <w:b/>
          <w:rPrChange w:id="0" w:author="Guillermo Gea Izquierdo" w:date="2018-02-07T13:01:00Z">
            <w:rPr/>
          </w:rPrChange>
        </w:rPr>
        <w:pPrChange w:id="1" w:author="Guillermo Gea Izquierdo" w:date="2018-02-07T11:21:00Z">
          <w:pPr/>
        </w:pPrChange>
      </w:pPr>
      <w:bookmarkStart w:id="2" w:name="_GoBack"/>
      <w:bookmarkEnd w:id="2"/>
      <w:ins w:id="3" w:author="Guillermo Gea Izquierdo" w:date="2018-02-07T11:20:00Z">
        <w:r w:rsidRPr="002E3A65">
          <w:rPr>
            <w:b/>
            <w:rPrChange w:id="4" w:author="Guillermo Gea Izquierdo" w:date="2018-02-07T13:01:00Z">
              <w:rPr/>
            </w:rPrChange>
          </w:rPr>
          <w:t xml:space="preserve">Relict populations </w:t>
        </w:r>
      </w:ins>
      <w:ins w:id="5" w:author="Guillermo Gea Izquierdo" w:date="2018-02-07T11:21:00Z">
        <w:r w:rsidR="00AE63C4" w:rsidRPr="002E3A65">
          <w:rPr>
            <w:b/>
            <w:rPrChange w:id="6" w:author="Guillermo Gea Izquierdo" w:date="2018-02-07T13:01:00Z">
              <w:rPr/>
            </w:rPrChange>
          </w:rPr>
          <w:t xml:space="preserve">of a deciduous oak </w:t>
        </w:r>
      </w:ins>
      <w:ins w:id="7" w:author="Guillermo Gea Izquierdo" w:date="2018-02-07T11:15:00Z">
        <w:r w:rsidRPr="002E3A65">
          <w:rPr>
            <w:b/>
            <w:rPrChange w:id="8" w:author="Guillermo Gea Izquierdo" w:date="2018-02-07T13:01:00Z">
              <w:rPr/>
            </w:rPrChange>
          </w:rPr>
          <w:t xml:space="preserve">show high resilience </w:t>
        </w:r>
      </w:ins>
      <w:ins w:id="9" w:author="Guillermo Gea Izquierdo" w:date="2018-02-07T11:19:00Z">
        <w:r w:rsidRPr="002E3A65">
          <w:rPr>
            <w:b/>
            <w:rPrChange w:id="10" w:author="Guillermo Gea Izquierdo" w:date="2018-02-07T13:01:00Z">
              <w:rPr/>
            </w:rPrChange>
          </w:rPr>
          <w:t xml:space="preserve">to </w:t>
        </w:r>
      </w:ins>
      <w:ins w:id="11" w:author="Guillermo Gea Izquierdo" w:date="2018-02-07T15:57:00Z">
        <w:r w:rsidR="00B72730">
          <w:rPr>
            <w:b/>
          </w:rPr>
          <w:t xml:space="preserve">drought </w:t>
        </w:r>
      </w:ins>
      <w:ins w:id="12" w:author="Guillermo Gea Izquierdo" w:date="2018-02-07T11:42:00Z">
        <w:r w:rsidR="0087731D" w:rsidRPr="002E3A65">
          <w:rPr>
            <w:b/>
            <w:rPrChange w:id="13" w:author="Guillermo Gea Izquierdo" w:date="2018-02-07T13:01:00Z">
              <w:rPr/>
            </w:rPrChange>
          </w:rPr>
          <w:t>despite land-use legacies</w:t>
        </w:r>
        <w:r w:rsidR="0087731D" w:rsidRPr="002E3A65">
          <w:rPr>
            <w:rStyle w:val="Refdecomentario"/>
            <w:b/>
            <w:rPrChange w:id="14" w:author="Guillermo Gea Izquierdo" w:date="2018-02-07T13:01:00Z">
              <w:rPr>
                <w:rStyle w:val="Refdecomentario"/>
              </w:rPr>
            </w:rPrChange>
          </w:rPr>
          <w:commentReference w:id="15"/>
        </w:r>
      </w:ins>
    </w:p>
    <w:p w14:paraId="4AB9E655" w14:textId="03B9142F" w:rsidR="00600390" w:rsidRDefault="00753CBD">
      <w:pPr>
        <w:rPr>
          <w:ins w:id="16" w:author="Guillermo Gea Izquierdo" w:date="2018-02-07T11:22:00Z"/>
        </w:rPr>
      </w:pPr>
      <w:ins w:id="17" w:author="Guillermo Gea Izquierdo" w:date="2018-02-07T11:24:00Z">
        <w:r>
          <w:t>Pérez-Luque A.J., …</w:t>
        </w:r>
      </w:ins>
    </w:p>
    <w:p w14:paraId="66F3D8FD" w14:textId="741801E5" w:rsidR="00753CBD" w:rsidRDefault="00753CBD">
      <w:pPr>
        <w:rPr>
          <w:ins w:id="18" w:author="Guillermo Gea Izquierdo" w:date="2018-02-07T11:24:00Z"/>
        </w:rPr>
      </w:pPr>
      <w:ins w:id="19" w:author="Guillermo Gea Izquierdo" w:date="2018-02-07T11:24:00Z">
        <w:r>
          <w:t>…</w:t>
        </w:r>
      </w:ins>
    </w:p>
    <w:p w14:paraId="31AE94F9" w14:textId="11C80C6B" w:rsidR="00AE63C4" w:rsidRDefault="00AE63C4">
      <w:pPr>
        <w:rPr>
          <w:ins w:id="20" w:author="Guillermo Gea Izquierdo" w:date="2018-02-07T12:59:00Z"/>
        </w:rPr>
      </w:pPr>
      <w:ins w:id="21" w:author="Guillermo Gea Izquierdo" w:date="2018-02-07T11:22:00Z">
        <w:r>
          <w:t>Abstract</w:t>
        </w:r>
      </w:ins>
    </w:p>
    <w:p w14:paraId="5353C26B" w14:textId="2E2F3239" w:rsidR="00140D39" w:rsidRDefault="00140D39">
      <w:pPr>
        <w:rPr>
          <w:ins w:id="22" w:author="Guillermo Gea Izquierdo" w:date="2018-02-07T11:22:00Z"/>
        </w:rPr>
      </w:pPr>
      <w:ins w:id="23" w:author="Guillermo Gea Izquierdo" w:date="2018-02-07T12:59:00Z">
        <w:r>
          <w:t>…</w:t>
        </w:r>
      </w:ins>
    </w:p>
    <w:p w14:paraId="6E1C2C11" w14:textId="4F8EA540" w:rsidR="00140D39" w:rsidRDefault="00F11270">
      <w:pPr>
        <w:rPr>
          <w:ins w:id="24" w:author="Guillermo Gea Izquierdo" w:date="2018-02-07T13:00:00Z"/>
        </w:rPr>
      </w:pPr>
      <w:ins w:id="25" w:author="Guillermo Gea Izquierdo" w:date="2018-02-07T13:29:00Z">
        <w:r>
          <w:t xml:space="preserve">- </w:t>
        </w:r>
      </w:ins>
      <w:commentRangeStart w:id="26"/>
      <w:ins w:id="27" w:author="Guillermo Gea Izquierdo" w:date="2018-02-07T12:59:00Z">
        <w:r w:rsidR="00140D39">
          <w:t xml:space="preserve">Trees showed resilience to drought </w:t>
        </w:r>
        <w:proofErr w:type="gramStart"/>
        <w:r w:rsidR="00140D39">
          <w:t>events,</w:t>
        </w:r>
        <w:proofErr w:type="gramEnd"/>
        <w:r w:rsidR="00140D39">
          <w:t xml:space="preserve"> despite the ‘a priori’ vulnerability that they can express as a result of </w:t>
        </w:r>
      </w:ins>
      <w:ins w:id="28" w:author="Guillermo Gea Izquierdo" w:date="2018-02-07T13:00:00Z">
        <w:r w:rsidR="00140D39">
          <w:t xml:space="preserve">the impact of </w:t>
        </w:r>
      </w:ins>
      <w:ins w:id="29" w:author="Guillermo Gea Izquierdo" w:date="2018-02-07T12:59:00Z">
        <w:r w:rsidR="00140D39">
          <w:t xml:space="preserve">climate change </w:t>
        </w:r>
      </w:ins>
      <w:ins w:id="30" w:author="Guillermo Gea Izquierdo" w:date="2018-02-07T13:00:00Z">
        <w:r w:rsidR="00140D39">
          <w:t>on relict stands resulting from intensive land-use in history.</w:t>
        </w:r>
      </w:ins>
    </w:p>
    <w:p w14:paraId="7BA732F4" w14:textId="10D8A6FB" w:rsidR="00F11270" w:rsidRDefault="00F11270">
      <w:pPr>
        <w:rPr>
          <w:ins w:id="31" w:author="Guillermo Gea Izquierdo" w:date="2018-02-07T13:28:00Z"/>
        </w:rPr>
      </w:pPr>
      <w:ins w:id="32" w:author="Guillermo Gea Izquierdo" w:date="2018-02-07T13:29:00Z">
        <w:r>
          <w:t xml:space="preserve">- </w:t>
        </w:r>
      </w:ins>
      <w:ins w:id="33" w:author="Guillermo Gea Izquierdo" w:date="2018-02-07T13:27:00Z">
        <w:r>
          <w:t xml:space="preserve">Oak resilience </w:t>
        </w:r>
      </w:ins>
      <w:ins w:id="34" w:author="Guillermo Gea Izquierdo" w:date="2018-02-07T13:28:00Z">
        <w:r>
          <w:t xml:space="preserve">to </w:t>
        </w:r>
      </w:ins>
      <w:ins w:id="35" w:author="Guillermo Gea Izquierdo" w:date="2018-02-07T13:27:00Z">
        <w:r>
          <w:t xml:space="preserve">drought followed </w:t>
        </w:r>
      </w:ins>
      <w:ins w:id="36" w:author="Guillermo Gea Izquierdo" w:date="2018-02-07T13:28:00Z">
        <w:r>
          <w:t>a</w:t>
        </w:r>
      </w:ins>
      <w:ins w:id="37" w:author="Guillermo Gea Izquierdo" w:date="2018-02-07T13:27:00Z">
        <w:r>
          <w:t xml:space="preserve"> dryness gradient: </w:t>
        </w:r>
      </w:ins>
      <w:ins w:id="38" w:author="Guillermo Gea Izquierdo" w:date="2018-02-07T13:00:00Z">
        <w:r w:rsidR="00140D39">
          <w:t xml:space="preserve">Northern populations, which </w:t>
        </w:r>
      </w:ins>
      <w:ins w:id="39" w:author="Guillermo Gea Izquierdo" w:date="2018-02-07T13:04:00Z">
        <w:r w:rsidR="00676E27">
          <w:t>thrive under</w:t>
        </w:r>
      </w:ins>
      <w:ins w:id="40" w:author="Guillermo Gea Izquierdo" w:date="2018-02-07T13:00:00Z">
        <w:r w:rsidR="00140D39">
          <w:t xml:space="preserve"> a drier climate, were less resilient </w:t>
        </w:r>
      </w:ins>
      <w:ins w:id="41" w:author="Guillermo Gea Izquierdo" w:date="2018-02-07T13:07:00Z">
        <w:r w:rsidR="00FF634C">
          <w:t xml:space="preserve">to drought </w:t>
        </w:r>
      </w:ins>
      <w:ins w:id="42" w:author="Guillermo Gea Izquierdo" w:date="2018-02-07T13:00:00Z">
        <w:r w:rsidR="00140D39">
          <w:t>both in primary and secondary growth than Southern po</w:t>
        </w:r>
        <w:r w:rsidR="00FF634C">
          <w:t>pul</w:t>
        </w:r>
        <w:r w:rsidR="00140D39">
          <w:t>ations</w:t>
        </w:r>
      </w:ins>
      <w:ins w:id="43" w:author="Guillermo Gea Izquierdo" w:date="2018-02-07T13:27:00Z">
        <w:r>
          <w:t xml:space="preserve"> where lower altitudes were also less</w:t>
        </w:r>
      </w:ins>
      <w:ins w:id="44" w:author="Guillermo Gea Izquierdo" w:date="2018-02-07T13:28:00Z">
        <w:r>
          <w:t xml:space="preserve"> resilient than those at high-altitudes</w:t>
        </w:r>
      </w:ins>
      <w:ins w:id="45" w:author="Guillermo Gea Izquierdo" w:date="2018-02-07T13:00:00Z">
        <w:r w:rsidR="00140D39">
          <w:t>.</w:t>
        </w:r>
      </w:ins>
    </w:p>
    <w:p w14:paraId="1F4BCA4D" w14:textId="3E34CEC9" w:rsidR="00140D39" w:rsidRDefault="00F11270">
      <w:pPr>
        <w:rPr>
          <w:ins w:id="46" w:author="Guillermo Gea Izquierdo" w:date="2018-02-07T13:00:00Z"/>
        </w:rPr>
      </w:pPr>
      <w:ins w:id="47" w:author="Guillermo Gea Izquierdo" w:date="2018-02-07T13:29:00Z">
        <w:r>
          <w:t xml:space="preserve">- </w:t>
        </w:r>
      </w:ins>
      <w:ins w:id="48" w:author="Guillermo Gea Izquierdo" w:date="2018-02-07T13:28:00Z">
        <w:r>
          <w:t xml:space="preserve">Oak </w:t>
        </w:r>
        <w:proofErr w:type="gramStart"/>
        <w:r>
          <w:t xml:space="preserve">resilience </w:t>
        </w:r>
      </w:ins>
      <w:ins w:id="49" w:author="Guillermo Gea Izquierdo" w:date="2018-02-07T13:05:00Z">
        <w:r w:rsidR="00676E27">
          <w:t xml:space="preserve"> </w:t>
        </w:r>
      </w:ins>
      <w:ins w:id="50" w:author="Guillermo Gea Izquierdo" w:date="2018-02-07T13:28:00Z">
        <w:r>
          <w:t>was</w:t>
        </w:r>
        <w:proofErr w:type="gramEnd"/>
        <w:r>
          <w:t xml:space="preserve"> inversely related to drought intensity: </w:t>
        </w:r>
      </w:ins>
      <w:ins w:id="51" w:author="Guillermo Gea Izquierdo" w:date="2018-02-07T13:05:00Z">
        <w:r w:rsidR="00676E27">
          <w:t>trees were less resilient to the 2005 drought</w:t>
        </w:r>
      </w:ins>
      <w:ins w:id="52" w:author="Guillermo Gea Izquierdo" w:date="2018-02-07T13:07:00Z">
        <w:r w:rsidR="00FF634C">
          <w:t xml:space="preserve"> ¿??</w:t>
        </w:r>
      </w:ins>
      <w:proofErr w:type="gramStart"/>
      <w:ins w:id="53" w:author="Guillermo Gea Izquierdo" w:date="2018-02-07T13:05:00Z">
        <w:r w:rsidR="00676E27">
          <w:t>which</w:t>
        </w:r>
        <w:proofErr w:type="gramEnd"/>
        <w:r w:rsidR="00676E27">
          <w:t xml:space="preserve"> was the most intense of the two studied????</w:t>
        </w:r>
      </w:ins>
    </w:p>
    <w:commentRangeEnd w:id="26"/>
    <w:p w14:paraId="65BADA44" w14:textId="77777777" w:rsidR="00140D39" w:rsidRDefault="00140D39">
      <w:pPr>
        <w:rPr>
          <w:ins w:id="54" w:author="Guillermo Gea Izquierdo" w:date="2018-02-07T12:59:00Z"/>
        </w:rPr>
      </w:pPr>
      <w:ins w:id="55" w:author="Guillermo Gea Izquierdo" w:date="2018-02-07T13:00:00Z">
        <w:r>
          <w:rPr>
            <w:rStyle w:val="Refdecomentario"/>
          </w:rPr>
          <w:commentReference w:id="26"/>
        </w:r>
      </w:ins>
    </w:p>
    <w:p w14:paraId="5975A858" w14:textId="11D269E7" w:rsidR="00AE63C4" w:rsidRDefault="00AE63C4">
      <w:pPr>
        <w:rPr>
          <w:ins w:id="57" w:author="Guillermo Gea Izquierdo" w:date="2018-02-07T11:22:00Z"/>
        </w:rPr>
      </w:pPr>
      <w:ins w:id="58" w:author="Guillermo Gea Izquierdo" w:date="2018-02-07T11:22:00Z">
        <w:r>
          <w:t>…</w:t>
        </w:r>
      </w:ins>
    </w:p>
    <w:p w14:paraId="7134E945" w14:textId="77777777" w:rsidR="00AE63C4" w:rsidRDefault="00AE63C4">
      <w:pPr>
        <w:rPr>
          <w:ins w:id="59" w:author="Guillermo Gea Izquierdo" w:date="2018-02-07T11:22:00Z"/>
        </w:rPr>
      </w:pPr>
    </w:p>
    <w:p w14:paraId="3584F48A" w14:textId="5D15E0D4" w:rsidR="00AE63C4" w:rsidRDefault="00AE63C4">
      <w:ins w:id="60" w:author="Guillermo Gea Izquierdo" w:date="2018-02-07T11:22:00Z">
        <w:r>
          <w:t>Introduction</w:t>
        </w:r>
      </w:ins>
    </w:p>
    <w:p w14:paraId="6BAC7231" w14:textId="5E16B502" w:rsidR="006675AB" w:rsidRDefault="006675AB">
      <w:pPr>
        <w:rPr>
          <w:ins w:id="61" w:author="Guillermo Gea Izquierdo" w:date="2018-02-07T11:40:00Z"/>
        </w:rPr>
      </w:pPr>
      <w:proofErr w:type="gramStart"/>
      <w:ins w:id="62" w:author="Guillermo Gea Izquierdo" w:date="2018-02-07T11:40:00Z">
        <w:r>
          <w:t>Habla de global change, de relict populations por clima y land-use.</w:t>
        </w:r>
        <w:proofErr w:type="gramEnd"/>
        <w:r>
          <w:t xml:space="preserve"> Luego introduces muy bien la zona en M-M as</w:t>
        </w:r>
      </w:ins>
      <w:ins w:id="63" w:author="Guillermo Gea Izquierdo" w:date="2018-02-07T11:41:00Z">
        <w:r>
          <w:t>í que en la introducción puedes meter el tema más generico para que no parezca local lo que hacs.</w:t>
        </w:r>
      </w:ins>
    </w:p>
    <w:p w14:paraId="6A62583E" w14:textId="0748DE90" w:rsidR="00AE63C4" w:rsidRDefault="00AE63C4">
      <w:pPr>
        <w:rPr>
          <w:ins w:id="64" w:author="Guillermo Gea Izquierdo" w:date="2018-02-07T11:22:00Z"/>
        </w:rPr>
      </w:pPr>
      <w:ins w:id="65" w:author="Guillermo Gea Izquierdo" w:date="2018-02-07T11:22:00Z">
        <w:r>
          <w:t>…</w:t>
        </w:r>
      </w:ins>
    </w:p>
    <w:p w14:paraId="15EE9C8B" w14:textId="3F16499C" w:rsidR="00235DE7" w:rsidDel="00AE63C4" w:rsidRDefault="00753CBD">
      <w:pPr>
        <w:rPr>
          <w:del w:id="66" w:author="Guillermo Gea Izquierdo" w:date="2018-02-07T11:22:00Z"/>
        </w:rPr>
      </w:pPr>
      <w:ins w:id="67" w:author="Guillermo Gea Izquierdo" w:date="2018-02-07T11:24:00Z">
        <w:r>
          <w:t xml:space="preserve">Relict populations </w:t>
        </w:r>
      </w:ins>
      <w:ins w:id="68" w:author="Guillermo Gea Izquierdo" w:date="2018-02-07T11:25:00Z">
        <w:r>
          <w:t xml:space="preserve">driven by historical land-use </w:t>
        </w:r>
      </w:ins>
      <w:ins w:id="69" w:author="Guillermo Gea Izquierdo" w:date="2018-02-07T11:24:00Z">
        <w:r>
          <w:t xml:space="preserve">at their </w:t>
        </w:r>
      </w:ins>
      <w:ins w:id="70" w:author="Guillermo Gea Izquierdo" w:date="2018-02-07T11:25:00Z">
        <w:r>
          <w:t xml:space="preserve">climatic (either altitudinal or latitudinal) </w:t>
        </w:r>
      </w:ins>
      <w:ins w:id="71" w:author="Guillermo Gea Izquierdo" w:date="2018-02-07T11:24:00Z">
        <w:r>
          <w:t xml:space="preserve">rear-edge can be particularly vulnerable to climate change. </w:t>
        </w:r>
      </w:ins>
      <w:del w:id="72" w:author="Guillermo Gea Izquierdo" w:date="2018-02-07T11:22:00Z">
        <w:r w:rsidR="0026158F" w:rsidDel="00AE63C4">
          <w:delText>Objetivos del trabajo</w:delText>
        </w:r>
      </w:del>
    </w:p>
    <w:p w14:paraId="7DF839BD" w14:textId="53E94BFB" w:rsidR="00235DE7" w:rsidDel="00AE63C4" w:rsidRDefault="0026158F">
      <w:pPr>
        <w:pStyle w:val="Ttulo3"/>
        <w:rPr>
          <w:del w:id="73" w:author="Guillermo Gea Izquierdo" w:date="2018-02-07T11:22:00Z"/>
        </w:rPr>
      </w:pPr>
      <w:bookmarkStart w:id="74" w:name="aims"/>
      <w:bookmarkEnd w:id="74"/>
      <w:del w:id="75" w:author="Guillermo Gea Izquierdo" w:date="2018-02-07T11:22:00Z">
        <w:r w:rsidDel="00AE63C4">
          <w:delText>Aims</w:delText>
        </w:r>
      </w:del>
    </w:p>
    <w:p w14:paraId="36CBFF2C" w14:textId="7BE1F4E1" w:rsidR="00235DE7" w:rsidDel="00753CBD" w:rsidRDefault="0026158F">
      <w:pPr>
        <w:rPr>
          <w:del w:id="76" w:author="Guillermo Gea Izquierdo" w:date="2018-02-07T11:26:00Z"/>
        </w:rPr>
      </w:pPr>
      <w:r>
        <w:t xml:space="preserve">In this study we combined remote sensing information and dendroecological methods to evaluate the drought impacts in both </w:t>
      </w:r>
      <w:ins w:id="77" w:author="Guillermo Gea Izquierdo" w:date="2018-02-07T11:14:00Z">
        <w:r w:rsidR="00600390">
          <w:t xml:space="preserve">canopy </w:t>
        </w:r>
      </w:ins>
      <w:r>
        <w:t xml:space="preserve">greenees </w:t>
      </w:r>
      <w:ins w:id="78" w:author="Guillermo Gea Izquierdo" w:date="2018-02-07T11:26:00Z">
        <w:r w:rsidR="00753CBD">
          <w:t>(</w:t>
        </w:r>
      </w:ins>
      <w:ins w:id="79" w:author="Guillermo Gea Izquierdo" w:date="2018-02-07T11:23:00Z">
        <w:r w:rsidR="00AE63C4">
          <w:t>as</w:t>
        </w:r>
      </w:ins>
      <w:ins w:id="80" w:author="Guillermo Gea Izquierdo" w:date="2018-02-07T11:22:00Z">
        <w:r w:rsidR="00AE63C4">
          <w:t xml:space="preserve"> a proxy </w:t>
        </w:r>
      </w:ins>
      <w:ins w:id="81" w:author="Guillermo Gea Izquierdo" w:date="2018-02-07T11:23:00Z">
        <w:r w:rsidR="00AE63C4">
          <w:t>to</w:t>
        </w:r>
      </w:ins>
      <w:ins w:id="82" w:author="Guillermo Gea Izquierdo" w:date="2018-02-07T11:22:00Z">
        <w:r w:rsidR="00AE63C4">
          <w:t xml:space="preserve"> primary growth</w:t>
        </w:r>
      </w:ins>
      <w:ins w:id="83" w:author="Guillermo Gea Izquierdo" w:date="2018-02-07T11:26:00Z">
        <w:r w:rsidR="00753CBD">
          <w:t>)</w:t>
        </w:r>
      </w:ins>
      <w:ins w:id="84" w:author="Guillermo Gea Izquierdo" w:date="2018-02-07T11:22:00Z">
        <w:r w:rsidR="00AE63C4">
          <w:t xml:space="preserve"> </w:t>
        </w:r>
      </w:ins>
      <w:r>
        <w:t xml:space="preserve">and </w:t>
      </w:r>
      <w:ins w:id="85" w:author="Guillermo Gea Izquierdo" w:date="2018-02-07T11:14:00Z">
        <w:r w:rsidR="00600390">
          <w:t xml:space="preserve">radial </w:t>
        </w:r>
      </w:ins>
      <w:r>
        <w:t xml:space="preserve">growth of </w:t>
      </w:r>
      <w:r>
        <w:rPr>
          <w:i/>
        </w:rPr>
        <w:t>Q. pyrenaica</w:t>
      </w:r>
      <w:r>
        <w:t xml:space="preserve"> forests in Sierra Nevada. Specifically,</w:t>
      </w:r>
    </w:p>
    <w:p w14:paraId="4B090A09" w14:textId="306F9AA3" w:rsidR="00235DE7" w:rsidDel="00753CBD" w:rsidRDefault="00753CBD">
      <w:pPr>
        <w:rPr>
          <w:del w:id="86" w:author="Guillermo Gea Izquierdo" w:date="2018-02-07T11:26:00Z"/>
        </w:rPr>
        <w:pPrChange w:id="87" w:author="Guillermo Gea Izquierdo" w:date="2018-02-07T11:26:00Z">
          <w:pPr>
            <w:pStyle w:val="Textodecuerpo"/>
          </w:pPr>
        </w:pPrChange>
      </w:pPr>
      <w:ins w:id="88" w:author="Guillermo Gea Izquierdo" w:date="2018-02-07T11:26:00Z">
        <w:r>
          <w:t xml:space="preserve"> </w:t>
        </w:r>
        <w:proofErr w:type="gramStart"/>
        <w:r>
          <w:t>t</w:t>
        </w:r>
      </w:ins>
      <w:proofErr w:type="gramEnd"/>
      <w:del w:id="89" w:author="Guillermo Gea Izquierdo" w:date="2018-02-07T11:26:00Z">
        <w:r w:rsidR="0026158F" w:rsidDel="00753CBD">
          <w:delText>T</w:delText>
        </w:r>
      </w:del>
      <w:r w:rsidR="0026158F">
        <w:t>he aims of this work were:</w:t>
      </w:r>
      <w:ins w:id="90" w:author="Guillermo Gea Izquierdo" w:date="2018-02-07T11:26:00Z">
        <w:r>
          <w:t xml:space="preserve"> </w:t>
        </w:r>
      </w:ins>
    </w:p>
    <w:p w14:paraId="34D2C6F3" w14:textId="5768E87D" w:rsidR="00235DE7" w:rsidDel="00753CBD" w:rsidRDefault="00753CBD">
      <w:pPr>
        <w:rPr>
          <w:del w:id="91" w:author="Guillermo Gea Izquierdo" w:date="2018-02-07T11:26:00Z"/>
        </w:rPr>
        <w:pPrChange w:id="92" w:author="Guillermo Gea Izquierdo" w:date="2018-02-07T11:26:00Z">
          <w:pPr>
            <w:numPr>
              <w:numId w:val="10"/>
            </w:numPr>
            <w:tabs>
              <w:tab w:val="num" w:pos="0"/>
            </w:tabs>
            <w:ind w:left="480" w:hanging="480"/>
          </w:pPr>
        </w:pPrChange>
      </w:pPr>
      <w:ins w:id="93" w:author="Guillermo Gea Izquierdo" w:date="2018-02-07T11:26:00Z">
        <w:r>
          <w:t xml:space="preserve"> (1) </w:t>
        </w:r>
      </w:ins>
      <w:r w:rsidR="0026158F">
        <w:t xml:space="preserve">To quantify how two </w:t>
      </w:r>
      <w:ins w:id="94" w:author="Guillermo Gea Izquierdo" w:date="2018-02-07T11:26:00Z">
        <w:r>
          <w:t>recen</w:t>
        </w:r>
      </w:ins>
      <w:ins w:id="95" w:author="Guillermo Gea Izquierdo" w:date="2018-02-07T11:28:00Z">
        <w:r>
          <w:t>t</w:t>
        </w:r>
      </w:ins>
      <w:ins w:id="96" w:author="Guillermo Gea Izquierdo" w:date="2018-02-07T11:26:00Z">
        <w:r>
          <w:t xml:space="preserve"> </w:t>
        </w:r>
      </w:ins>
      <w:r w:rsidR="0026158F">
        <w:t xml:space="preserve">extreme drought events influenced </w:t>
      </w:r>
      <w:ins w:id="97" w:author="Guillermo Gea Izquierdo" w:date="2018-02-07T11:26:00Z">
        <w:r>
          <w:t xml:space="preserve">primary and secondary growth of </w:t>
        </w:r>
      </w:ins>
      <w:del w:id="98" w:author="Guillermo Gea Izquierdo" w:date="2018-02-07T11:26:00Z">
        <w:r w:rsidR="0026158F" w:rsidDel="00753CBD">
          <w:delText xml:space="preserve">the greenness and radial growth of </w:delText>
        </w:r>
      </w:del>
      <w:r w:rsidR="0026158F">
        <w:rPr>
          <w:i/>
        </w:rPr>
        <w:t>Q. pyreancia</w:t>
      </w:r>
      <w:r w:rsidR="0026158F">
        <w:t xml:space="preserve"> forests in their rear edge</w:t>
      </w:r>
      <w:proofErr w:type="gramStart"/>
      <w:ins w:id="99" w:author="Guillermo Gea Izquierdo" w:date="2018-02-07T11:26:00Z">
        <w:r>
          <w:t>;</w:t>
        </w:r>
        <w:proofErr w:type="gramEnd"/>
        <w:r>
          <w:t xml:space="preserve"> (2) </w:t>
        </w:r>
      </w:ins>
      <w:del w:id="100" w:author="Guillermo Gea Izquierdo" w:date="2018-02-07T11:26:00Z">
        <w:r w:rsidR="0026158F" w:rsidDel="00753CBD">
          <w:delText>,</w:delText>
        </w:r>
      </w:del>
    </w:p>
    <w:p w14:paraId="15271D4A" w14:textId="37E2F2FA" w:rsidR="00235DE7" w:rsidDel="00753CBD" w:rsidRDefault="0026158F">
      <w:pPr>
        <w:jc w:val="both"/>
        <w:rPr>
          <w:del w:id="101" w:author="Guillermo Gea Izquierdo" w:date="2018-02-07T11:27:00Z"/>
        </w:rPr>
        <w:pPrChange w:id="102" w:author="Guillermo Gea Izquierdo" w:date="2018-02-07T11:29:00Z">
          <w:pPr>
            <w:numPr>
              <w:numId w:val="10"/>
            </w:numPr>
            <w:tabs>
              <w:tab w:val="num" w:pos="0"/>
            </w:tabs>
            <w:ind w:left="480" w:hanging="480"/>
          </w:pPr>
        </w:pPrChange>
      </w:pPr>
      <w:proofErr w:type="gramStart"/>
      <w:r>
        <w:t>to</w:t>
      </w:r>
      <w:proofErr w:type="gramEnd"/>
      <w:r>
        <w:t xml:space="preserve"> analyze the resilience of these forests to successive extreme drought events</w:t>
      </w:r>
      <w:ins w:id="103" w:author="Guillermo Gea Izquierdo" w:date="2018-02-07T11:28:00Z">
        <w:r w:rsidR="00753CBD">
          <w:t>, both in recent times and in the long-term using time-series</w:t>
        </w:r>
      </w:ins>
      <w:ins w:id="104" w:author="Guillermo Gea Izquierdo" w:date="2018-02-07T11:29:00Z">
        <w:r w:rsidR="00753CBD">
          <w:t xml:space="preserve"> of radial growth</w:t>
        </w:r>
      </w:ins>
      <w:ins w:id="105" w:author="Guillermo Gea Izquierdo" w:date="2018-02-07T11:27:00Z">
        <w:r w:rsidR="00753CBD">
          <w:t xml:space="preserve">; (3) </w:t>
        </w:r>
      </w:ins>
      <w:del w:id="106" w:author="Guillermo Gea Izquierdo" w:date="2018-02-07T11:27:00Z">
        <w:r w:rsidDel="00753CBD">
          <w:delText>,</w:delText>
        </w:r>
      </w:del>
    </w:p>
    <w:p w14:paraId="189B5E87" w14:textId="36FC69D5" w:rsidR="00235DE7" w:rsidRDefault="0026158F">
      <w:pPr>
        <w:jc w:val="both"/>
        <w:pPrChange w:id="107" w:author="Guillermo Gea Izquierdo" w:date="2018-02-07T11:29:00Z">
          <w:pPr>
            <w:numPr>
              <w:numId w:val="10"/>
            </w:numPr>
            <w:tabs>
              <w:tab w:val="num" w:pos="0"/>
            </w:tabs>
            <w:ind w:left="480" w:hanging="480"/>
          </w:pPr>
        </w:pPrChange>
      </w:pPr>
      <w:proofErr w:type="gramStart"/>
      <w:r>
        <w:t>and</w:t>
      </w:r>
      <w:proofErr w:type="gramEnd"/>
      <w:r>
        <w:t xml:space="preserve"> to explore differences in the resilience metrics between populations located in contrasting </w:t>
      </w:r>
      <w:del w:id="108" w:author="Guillermo Gea Izquierdo" w:date="2018-02-07T11:27:00Z">
        <w:r w:rsidDel="00753CBD">
          <w:delText xml:space="preserve">slopes </w:delText>
        </w:r>
      </w:del>
      <w:ins w:id="109" w:author="Guillermo Gea Izquierdo" w:date="2018-02-07T11:27:00Z">
        <w:r w:rsidR="00753CBD">
          <w:t xml:space="preserve">ecological conditions </w:t>
        </w:r>
      </w:ins>
      <w:r>
        <w:t>within the rear edge of the distribution of this species.</w:t>
      </w:r>
      <w:ins w:id="110" w:author="Guillermo Gea Izquierdo" w:date="2018-02-07T11:27:00Z">
        <w:r w:rsidR="00753CBD">
          <w:t xml:space="preserve"> </w:t>
        </w:r>
      </w:ins>
      <w:ins w:id="111" w:author="Guillermo Gea Izquierdo" w:date="2018-02-07T11:29:00Z">
        <w:r w:rsidR="00B65736">
          <w:t>In ad</w:t>
        </w:r>
      </w:ins>
      <w:ins w:id="112" w:author="Guillermo Gea Izquierdo" w:date="2018-02-07T11:43:00Z">
        <w:r w:rsidR="0087731D">
          <w:t>d</w:t>
        </w:r>
      </w:ins>
      <w:ins w:id="113" w:author="Guillermo Gea Izquierdo" w:date="2018-02-07T11:29:00Z">
        <w:r w:rsidR="00B65736">
          <w:t>ition, w</w:t>
        </w:r>
      </w:ins>
      <w:ins w:id="114" w:author="Guillermo Gea Izquierdo" w:date="2018-02-07T11:27:00Z">
        <w:r w:rsidR="00753CBD">
          <w:t xml:space="preserve">ithin the </w:t>
        </w:r>
      </w:ins>
      <w:ins w:id="115" w:author="Guillermo Gea Izquierdo" w:date="2018-02-07T11:29:00Z">
        <w:r w:rsidR="00B65736">
          <w:t xml:space="preserve">region of </w:t>
        </w:r>
      </w:ins>
      <w:ins w:id="116" w:author="Guillermo Gea Izquierdo" w:date="2018-02-07T11:27:00Z">
        <w:r w:rsidR="00753CBD">
          <w:t xml:space="preserve">study we were interested to </w:t>
        </w:r>
      </w:ins>
      <w:ins w:id="117" w:author="Guillermo Gea Izquierdo" w:date="2018-02-07T11:29:00Z">
        <w:r w:rsidR="00B65736">
          <w:t>assess</w:t>
        </w:r>
      </w:ins>
      <w:del w:id="118" w:author="Guillermo Gea Izquierdo" w:date="2018-02-07T11:28:00Z">
        <w:r w:rsidDel="00753CBD">
          <w:delText>D</w:delText>
        </w:r>
      </w:del>
      <w:del w:id="119" w:author="Guillermo Gea Izquierdo" w:date="2018-02-07T11:29:00Z">
        <w:r w:rsidDel="00B65736">
          <w:delText>o</w:delText>
        </w:r>
      </w:del>
      <w:r>
        <w:t xml:space="preserve"> </w:t>
      </w:r>
      <w:ins w:id="120" w:author="Guillermo Gea Izquierdo" w:date="2018-02-07T11:29:00Z">
        <w:r w:rsidR="00B65736">
          <w:t xml:space="preserve">whether </w:t>
        </w:r>
      </w:ins>
      <w:ins w:id="121" w:author="Guillermo Gea Izquierdo" w:date="2018-02-07T11:30:00Z">
        <w:r w:rsidR="00B65736">
          <w:t xml:space="preserve">the effect of aspect and microclimatic conditions </w:t>
        </w:r>
        <w:r w:rsidR="00B65736">
          <w:lastRenderedPageBreak/>
          <w:t xml:space="preserve">expressed in </w:t>
        </w:r>
      </w:ins>
      <w:r>
        <w:t xml:space="preserve">northern and southern populations of Pyrenean oak forests differ in their resistance, resilience </w:t>
      </w:r>
      <w:del w:id="122" w:author="Guillermo Gea Izquierdo" w:date="2018-02-07T11:28:00Z">
        <w:r w:rsidDel="00753CBD">
          <w:delText xml:space="preserve">or </w:delText>
        </w:r>
      </w:del>
      <w:ins w:id="123" w:author="Guillermo Gea Izquierdo" w:date="2018-02-07T11:28:00Z">
        <w:r w:rsidR="00753CBD">
          <w:t xml:space="preserve">and </w:t>
        </w:r>
      </w:ins>
      <w:r>
        <w:t>recovery to extreme drought events</w:t>
      </w:r>
      <w:del w:id="124" w:author="Guillermo Gea Izquierdo" w:date="2018-02-07T11:30:00Z">
        <w:r w:rsidDel="00B65736">
          <w:delText>?</w:delText>
        </w:r>
      </w:del>
      <w:ins w:id="125" w:author="Guillermo Gea Izquierdo" w:date="2018-02-07T11:30:00Z">
        <w:r w:rsidR="00B65736">
          <w:t>.</w:t>
        </w:r>
      </w:ins>
    </w:p>
    <w:p w14:paraId="1B860ED4" w14:textId="77777777" w:rsidR="00235DE7" w:rsidRDefault="0026158F">
      <w:pPr>
        <w:pStyle w:val="Ttulo1"/>
      </w:pPr>
      <w:bookmarkStart w:id="126" w:name="materials-and-methods"/>
      <w:bookmarkEnd w:id="126"/>
      <w:r>
        <w:t>Materials and methods</w:t>
      </w:r>
    </w:p>
    <w:p w14:paraId="00F38DD2" w14:textId="77777777" w:rsidR="00235DE7" w:rsidRDefault="0026158F">
      <w:pPr>
        <w:pStyle w:val="Ttulo2"/>
      </w:pPr>
      <w:bookmarkStart w:id="127" w:name="species-and-study-site"/>
      <w:bookmarkEnd w:id="127"/>
      <w:r>
        <w:t>Species and study site</w:t>
      </w:r>
    </w:p>
    <w:p w14:paraId="1A946A9D" w14:textId="5E3DC02C" w:rsidR="00235DE7" w:rsidRDefault="0026158F">
      <w:del w:id="128" w:author="Guillermo Gea Izquierdo" w:date="2018-02-07T11:31:00Z">
        <w:r w:rsidDel="00150D5E">
          <w:delText xml:space="preserve">The </w:delText>
        </w:r>
      </w:del>
      <w:r>
        <w:t>Pyrenean oak (</w:t>
      </w:r>
      <w:r>
        <w:rPr>
          <w:i/>
        </w:rPr>
        <w:t>Quercus pyrenaica</w:t>
      </w:r>
      <w:r>
        <w:t xml:space="preserve"> Willd.) forests extend through </w:t>
      </w:r>
      <w:proofErr w:type="gramStart"/>
      <w:r>
        <w:t>south-western</w:t>
      </w:r>
      <w:proofErr w:type="gramEnd"/>
      <w:r>
        <w:t xml:space="preserve"> France and the Iberian Peninsula </w:t>
      </w:r>
      <w:del w:id="129" w:author="Guillermo Gea Izquierdo" w:date="2018-02-07T11:31:00Z">
        <w:r w:rsidDel="00150D5E">
          <w:delText xml:space="preserve">(Franco 1990) </w:delText>
        </w:r>
      </w:del>
      <w:r>
        <w:t>reaching its southern limit in north</w:t>
      </w:r>
      <w:ins w:id="130" w:author="Guillermo Gea Izquierdo" w:date="2018-02-07T11:31:00Z">
        <w:r w:rsidR="00150D5E">
          <w:t>ern</w:t>
        </w:r>
      </w:ins>
      <w:r>
        <w:t xml:space="preserve"> </w:t>
      </w:r>
      <w:del w:id="131" w:author="Guillermo Gea Izquierdo" w:date="2018-02-07T11:31:00Z">
        <w:r w:rsidDel="00150D5E">
          <w:delText xml:space="preserve">of </w:delText>
        </w:r>
      </w:del>
      <w:r>
        <w:t>Morocco</w:t>
      </w:r>
      <w:ins w:id="132" w:author="Guillermo Gea Izquierdo" w:date="2018-02-07T11:31:00Z">
        <w:r w:rsidR="00150D5E">
          <w:t xml:space="preserve"> (Franco 1990)</w:t>
        </w:r>
      </w:ins>
      <w:r>
        <w:t xml:space="preserve">. In the Iberian Peninsula these forests live </w:t>
      </w:r>
      <w:ins w:id="133" w:author="Guillermo Gea Izquierdo" w:date="2018-02-07T11:32:00Z">
        <w:r w:rsidR="00150D5E">
          <w:t xml:space="preserve">on siliceous soils, or soils poor in basic ions (Vilches de la Serna 2014) </w:t>
        </w:r>
      </w:ins>
      <w:r>
        <w:t>under meso-supramediterranean and mesotemperate areas and subhumid, humid and hyperhumid ombroclimate (Rivas-Martínez et al. 2002)</w:t>
      </w:r>
      <w:del w:id="134" w:author="Guillermo Gea Izquierdo" w:date="2018-02-07T11:32:00Z">
        <w:r w:rsidDel="00150D5E">
          <w:delText xml:space="preserve"> </w:delText>
        </w:r>
      </w:del>
      <w:del w:id="135" w:author="Guillermo Gea Izquierdo" w:date="2018-02-07T11:31:00Z">
        <w:r w:rsidDel="00150D5E">
          <w:delText xml:space="preserve">living </w:delText>
        </w:r>
      </w:del>
      <w:del w:id="136" w:author="Guillermo Gea Izquierdo" w:date="2018-02-07T11:32:00Z">
        <w:r w:rsidDel="00150D5E">
          <w:delText>on siliceous soils, or soils poor in basic ions (Vilches de la Serna 2014)</w:delText>
        </w:r>
      </w:del>
      <w:r>
        <w:t xml:space="preserve">. </w:t>
      </w:r>
      <w:r>
        <w:rPr>
          <w:i/>
        </w:rPr>
        <w:t xml:space="preserve">Q. </w:t>
      </w:r>
      <w:proofErr w:type="gramStart"/>
      <w:r>
        <w:rPr>
          <w:i/>
        </w:rPr>
        <w:t>pyrenaica</w:t>
      </w:r>
      <w:proofErr w:type="gramEnd"/>
      <w:r>
        <w:t xml:space="preserve"> requires </w:t>
      </w:r>
      <w:del w:id="137" w:author="Guillermo Gea Izquierdo" w:date="2018-02-07T11:32:00Z">
        <w:r w:rsidDel="00150D5E">
          <w:delText xml:space="preserve">between </w:delText>
        </w:r>
      </w:del>
      <w:ins w:id="138" w:author="Guillermo Gea Izquierdo" w:date="2018-02-07T11:32:00Z">
        <w:r w:rsidR="00150D5E">
          <w:t xml:space="preserve">over </w:t>
        </w:r>
      </w:ins>
      <w:r>
        <w:t xml:space="preserve">650 </w:t>
      </w:r>
      <w:del w:id="139" w:author="Guillermo Gea Izquierdo" w:date="2018-02-07T11:32:00Z">
        <w:r w:rsidDel="00150D5E">
          <w:delText xml:space="preserve">and 1200 </w:delText>
        </w:r>
      </w:del>
      <w:r>
        <w:t xml:space="preserve">mm of annual precipitation and a summer minimal precipitation between </w:t>
      </w:r>
      <w:commentRangeStart w:id="140"/>
      <w:r>
        <w:t xml:space="preserve">100 and 200 mm </w:t>
      </w:r>
      <w:commentRangeEnd w:id="140"/>
      <w:r w:rsidR="00150D5E">
        <w:rPr>
          <w:rStyle w:val="Refdecomentario"/>
        </w:rPr>
        <w:commentReference w:id="140"/>
      </w:r>
      <w:r>
        <w:t>(Martínez-Parras and Molero-Mesa 1982, García and Jiménez 2009), with summer rainfall being a key factor in the distribution of the species (Gavilan et al. 2007, Río et al. 2007).</w:t>
      </w:r>
    </w:p>
    <w:p w14:paraId="4ACABACA" w14:textId="4D4D5840" w:rsidR="00235DE7" w:rsidRDefault="0026158F">
      <w:pPr>
        <w:pStyle w:val="Textodecuerpo"/>
      </w:pPr>
      <w:r>
        <w:t xml:space="preserve">This species reaches its southernmost European limit </w:t>
      </w:r>
      <w:del w:id="141" w:author="Guillermo Gea Izquierdo" w:date="2018-02-07T11:34:00Z">
        <w:r w:rsidDel="00B53752">
          <w:delText xml:space="preserve">at </w:delText>
        </w:r>
      </w:del>
      <w:ins w:id="142" w:author="Guillermo Gea Izquierdo" w:date="2018-02-07T11:34:00Z">
        <w:r w:rsidR="00B53752">
          <w:t xml:space="preserve">in </w:t>
        </w:r>
      </w:ins>
      <w:r>
        <w:t xml:space="preserve">Sierra </w:t>
      </w:r>
      <w:commentRangeStart w:id="143"/>
      <w:r>
        <w:t>Nevada</w:t>
      </w:r>
      <w:commentRangeEnd w:id="143"/>
      <w:r w:rsidR="00B53752">
        <w:rPr>
          <w:rStyle w:val="Refdecomentario"/>
        </w:rPr>
        <w:commentReference w:id="143"/>
      </w:r>
      <w:r>
        <w:t xml:space="preserve">, a high-mountain range located in southern Spain (37°N, 3°W) with elevations of between 860 m and 3482 m </w:t>
      </w:r>
      <w:r>
        <w:rPr>
          <w:i/>
        </w:rPr>
        <w:t>a.s.l</w:t>
      </w:r>
      <w:proofErr w:type="gramStart"/>
      <w:r>
        <w:rPr>
          <w:i/>
        </w:rPr>
        <w:t>.</w:t>
      </w:r>
      <w:r>
        <w:t>.</w:t>
      </w:r>
      <w:proofErr w:type="gramEnd"/>
      <w:r>
        <w:t xml:space="preserve"> The climate is Mediterranean, characterized by cold winters and hot summers, with pronounced summer drought (July-August). There are eight oak patches (2400 Has) identified (Figure 1) in this mountain range, ranging between 1100 and 2000 m </w:t>
      </w:r>
      <w:r>
        <w:rPr>
          <w:i/>
        </w:rPr>
        <w:t>a.s.l.</w:t>
      </w:r>
      <w:r>
        <w:t xml:space="preserve"> </w:t>
      </w:r>
      <w:proofErr w:type="gramStart"/>
      <w:r>
        <w:t>and</w:t>
      </w:r>
      <w:proofErr w:type="gramEnd"/>
      <w:r>
        <w:t xml:space="preserve"> </w:t>
      </w:r>
      <w:del w:id="144" w:author="Guillermo Gea Izquierdo" w:date="2018-02-07T11:40:00Z">
        <w:r w:rsidDel="006675AB">
          <w:delText xml:space="preserve">generally </w:delText>
        </w:r>
      </w:del>
      <w:ins w:id="145" w:author="Guillermo Gea Izquierdo" w:date="2018-02-07T11:40:00Z">
        <w:r w:rsidR="006675AB">
          <w:t xml:space="preserve">often </w:t>
        </w:r>
      </w:ins>
      <w:r>
        <w:t xml:space="preserve">associated to major river valleys. Sierra Nevada is considered </w:t>
      </w:r>
      <w:proofErr w:type="gramStart"/>
      <w:r>
        <w:t>a glacial</w:t>
      </w:r>
      <w:proofErr w:type="gramEnd"/>
      <w:r>
        <w:t xml:space="preserve"> refugia for deciduous </w:t>
      </w:r>
      <w:r>
        <w:rPr>
          <w:i/>
        </w:rPr>
        <w:t>Quercus</w:t>
      </w:r>
      <w:r>
        <w:t xml:space="preserve"> species </w:t>
      </w:r>
      <w:del w:id="146" w:author="Guillermo Gea Izquierdo" w:date="2018-02-07T11:45:00Z">
        <w:r w:rsidDel="0039737B">
          <w:delText xml:space="preserve">during glaciation </w:delText>
        </w:r>
      </w:del>
      <w:r>
        <w:t>(Brewer et al. 2002, Olalde et al. 2002, Rodríguez-Sánchez et al. 2010) and these populations are considered as a rear edge of the habitat distribution, which is important in determining habitat responses to expected climate change (Hampe and Petit 2005).</w:t>
      </w:r>
    </w:p>
    <w:p w14:paraId="5E6CADBC" w14:textId="090DF1C8" w:rsidR="00235DE7" w:rsidRDefault="0026158F">
      <w:pPr>
        <w:pStyle w:val="Textodecuerpo"/>
      </w:pPr>
      <w:r>
        <w:t xml:space="preserve">The populations of Pyrenean oak forests at Sierra Nevada are considered relict forests (Melendo and Valle 2000, Vivero et al. 2000), undergoing intensive anthropic use in </w:t>
      </w:r>
      <w:del w:id="147" w:author="Guillermo Gea Izquierdo" w:date="2018-02-07T11:45:00Z">
        <w:r w:rsidDel="0039737B">
          <w:delText>the last few decades</w:delText>
        </w:r>
      </w:del>
      <w:ins w:id="148" w:author="Guillermo Gea Izquierdo" w:date="2018-02-07T11:45:00Z">
        <w:r w:rsidR="0039737B">
          <w:t>history</w:t>
        </w:r>
      </w:ins>
      <w:r>
        <w:t xml:space="preserve"> (Camacho-Olmedo et al. 2002, Valbuena-Carabaña et al. 2010, Valbuena-Carabaña and Gil 2017). In fact, the status of conservation of this species for southern Spain is “Vulnerable” (Vivero et al. 2000). The relict presence of this species in Sierra Nevada is related both to its genetic resilience </w:t>
      </w:r>
      <w:del w:id="149" w:author="Guillermo Gea Izquierdo" w:date="2018-02-07T11:45:00Z">
        <w:r w:rsidDel="0039737B">
          <w:delText>as well as to its</w:delText>
        </w:r>
      </w:del>
      <w:ins w:id="150" w:author="Guillermo Gea Izquierdo" w:date="2018-02-07T11:45:00Z">
        <w:r w:rsidR="0039737B">
          <w:t>and</w:t>
        </w:r>
      </w:ins>
      <w:r>
        <w:t xml:space="preserve"> high intraspecific genetic diversity (Valbuena-Carabaña et al. 2010). However, they are also expected to suffer the impact of climate change, due to their</w:t>
      </w:r>
      <w:ins w:id="151" w:author="Guillermo Gea Izquierdo" w:date="2018-02-07T11:45:00Z">
        <w:r w:rsidR="0039737B">
          <w:t xml:space="preserve"> greater</w:t>
        </w:r>
      </w:ins>
      <w:r>
        <w:t xml:space="preserve"> </w:t>
      </w:r>
      <w:del w:id="152" w:author="Guillermo Gea Izquierdo" w:date="2018-02-07T11:45:00Z">
        <w:r w:rsidDel="0039737B">
          <w:delText xml:space="preserve">climate </w:delText>
        </w:r>
      </w:del>
      <w:ins w:id="153" w:author="Guillermo Gea Izquierdo" w:date="2018-02-07T11:45:00Z">
        <w:r w:rsidR="0039737B">
          <w:t xml:space="preserve">hydric </w:t>
        </w:r>
      </w:ins>
      <w:r>
        <w:t>requirements</w:t>
      </w:r>
      <w:del w:id="154" w:author="Guillermo Gea Izquierdo" w:date="2018-02-07T11:46:00Z">
        <w:r w:rsidDel="0039737B">
          <w:delText xml:space="preserve"> (wet summers)</w:delText>
        </w:r>
      </w:del>
      <w:ins w:id="155" w:author="Guillermo Gea Izquierdo" w:date="2018-02-07T11:46:00Z">
        <w:r w:rsidR="0039737B">
          <w:t xml:space="preserve"> compared to other more drought-tolerant Mediterranean evergreen oak and pine species</w:t>
        </w:r>
      </w:ins>
      <w:r>
        <w:t>. Thus, simulations of the climate change effects on this habitat forecast a reduction in suitable habitats for Sierra Nevada (Benito et al. 2011).</w:t>
      </w:r>
    </w:p>
    <w:p w14:paraId="0A51FF6F" w14:textId="58BB5944" w:rsidR="00235DE7" w:rsidRDefault="0026158F">
      <w:pPr>
        <w:pStyle w:val="Ttulo2"/>
      </w:pPr>
      <w:bookmarkStart w:id="156" w:name="drought-episodes"/>
      <w:bookmarkEnd w:id="156"/>
      <w:r>
        <w:lastRenderedPageBreak/>
        <w:t>Drought episodes</w:t>
      </w:r>
    </w:p>
    <w:p w14:paraId="06C0FBA7" w14:textId="18A755FA" w:rsidR="00235DE7" w:rsidRDefault="0026158F">
      <w:r>
        <w:t xml:space="preserve">The years 2005 and 2012 were chosen as drought years for this study because they have been documented as two of the worst drought years </w:t>
      </w:r>
      <w:del w:id="157" w:author="Guillermo Gea Izquierdo" w:date="2018-02-07T11:49:00Z">
        <w:r w:rsidDel="008159CB">
          <w:delText xml:space="preserve">particularly </w:delText>
        </w:r>
      </w:del>
      <w:ins w:id="158" w:author="Guillermo Gea Izquierdo" w:date="2018-02-07T11:49:00Z">
        <w:r w:rsidR="008159CB">
          <w:t xml:space="preserve">in the last decades </w:t>
        </w:r>
      </w:ins>
      <w:r>
        <w:t xml:space="preserve">for the southern </w:t>
      </w:r>
      <w:del w:id="159" w:author="Guillermo Gea Izquierdo" w:date="2018-02-07T11:49:00Z">
        <w:r w:rsidDel="008159CB">
          <w:delText xml:space="preserve">of the </w:delText>
        </w:r>
      </w:del>
      <w:r>
        <w:t>Iberian Peninsula (García-Herrera et al. 2007, Trigo et al. 2013, Gouveia et al. 2015) and the</w:t>
      </w:r>
      <w:ins w:id="160" w:author="Guillermo Gea Izquierdo" w:date="2018-02-07T11:49:00Z">
        <w:r w:rsidR="008159CB">
          <w:t>y</w:t>
        </w:r>
      </w:ins>
      <w:r>
        <w:t xml:space="preserve"> were charecterized </w:t>
      </w:r>
      <w:del w:id="161" w:author="Guillermo Gea Izquierdo" w:date="2018-02-07T11:49:00Z">
        <w:r w:rsidDel="008159CB">
          <w:delText xml:space="preserve">by </w:delText>
        </w:r>
      </w:del>
      <w:ins w:id="162" w:author="Guillermo Gea Izquierdo" w:date="2018-02-07T11:49:00Z">
        <w:r w:rsidR="008159CB">
          <w:t xml:space="preserve">as </w:t>
        </w:r>
      </w:ins>
      <w:r>
        <w:t>extreme drogught</w:t>
      </w:r>
      <w:ins w:id="163" w:author="Guillermo Gea Izquierdo" w:date="2018-02-07T11:49:00Z">
        <w:r w:rsidR="008159CB">
          <w:t xml:space="preserve"> (i.e. </w:t>
        </w:r>
      </w:ins>
      <w:ins w:id="164" w:author="Guillermo Gea Izquierdo" w:date="2018-02-07T11:50:00Z">
        <w:r w:rsidR="008159CB">
          <w:t>-</w:t>
        </w:r>
      </w:ins>
      <w:ins w:id="165" w:author="Guillermo Gea Izquierdo" w:date="2018-02-07T11:49:00Z">
        <w:r w:rsidR="008159CB">
          <w:t>2 SD???)</w:t>
        </w:r>
      </w:ins>
      <w:r>
        <w:t xml:space="preserve"> </w:t>
      </w:r>
      <w:ins w:id="166" w:author="Guillermo Gea Izquierdo" w:date="2018-02-07T11:49:00Z">
        <w:r w:rsidR="008159CB">
          <w:t xml:space="preserve">in our climatic data </w:t>
        </w:r>
      </w:ins>
      <w:r>
        <w:t>(Figure S1). Aunque sabemos que existen otros años de sequía extrema (e.g. 1995, 1981) (Vicente-Serrano et al. 2014), no se han elegido por una limitación metodológica, esto es, nuestro objetivo es analizar el efecto de la sequía y la resiliencia a los eventos de sequía utilizando información de satélite y de dendrocronología, y la información de satélite utilizada (ver mas adelante) solamente está disponible desde el año 2000 en adelante.</w:t>
      </w:r>
      <w:ins w:id="167" w:author="Guillermo Gea Izquierdo" w:date="2018-02-07T11:50:00Z">
        <w:r w:rsidR="008159CB">
          <w:t xml:space="preserve"> We compare only these previous drought years in radial growth-time series, to place older drought events with those in 2005 and </w:t>
        </w:r>
        <w:commentRangeStart w:id="168"/>
        <w:r w:rsidR="008159CB">
          <w:t>2012</w:t>
        </w:r>
        <w:commentRangeEnd w:id="168"/>
        <w:r w:rsidR="008159CB">
          <w:rPr>
            <w:rStyle w:val="Refdecomentario"/>
          </w:rPr>
          <w:commentReference w:id="168"/>
        </w:r>
        <w:r w:rsidR="008159CB">
          <w:t>.</w:t>
        </w:r>
      </w:ins>
      <w:ins w:id="170" w:author="Guillermo Gea Izquierdo" w:date="2018-02-07T12:51:00Z">
        <w:r w:rsidR="0005457B">
          <w:t xml:space="preserve">   </w:t>
        </w:r>
        <w:r w:rsidR="0005457B" w:rsidRPr="0005457B">
          <w:rPr>
            <w:highlight w:val="yellow"/>
            <w:rPrChange w:id="171" w:author="Guillermo Gea Izquierdo" w:date="2018-02-07T12:52:00Z">
              <w:rPr/>
            </w:rPrChange>
          </w:rPr>
          <w:t xml:space="preserve">Caracterizar aquí o en </w:t>
        </w:r>
      </w:ins>
      <w:ins w:id="172" w:author="Guillermo Gea Izquierdo" w:date="2018-02-07T12:52:00Z">
        <w:r w:rsidR="0005457B" w:rsidRPr="0005457B">
          <w:rPr>
            <w:highlight w:val="yellow"/>
            <w:rPrChange w:id="173" w:author="Guillermo Gea Izquierdo" w:date="2018-02-07T12:52:00Z">
              <w:rPr/>
            </w:rPrChange>
          </w:rPr>
          <w:t>resultados</w:t>
        </w:r>
      </w:ins>
      <w:ins w:id="174" w:author="Guillermo Gea Izquierdo" w:date="2018-02-07T12:51:00Z">
        <w:r w:rsidR="0005457B" w:rsidRPr="0005457B">
          <w:rPr>
            <w:highlight w:val="yellow"/>
            <w:rPrChange w:id="175" w:author="Guillermo Gea Izquierdo" w:date="2018-02-07T12:52:00Z">
              <w:rPr/>
            </w:rPrChange>
          </w:rPr>
          <w:t xml:space="preserve"> la precipitación y ETP si tienes t de 2005 y 201</w:t>
        </w:r>
      </w:ins>
      <w:ins w:id="176" w:author="Guillermo Gea Izquierdo" w:date="2018-02-07T12:52:00Z">
        <w:r w:rsidR="0005457B" w:rsidRPr="0005457B">
          <w:rPr>
            <w:highlight w:val="yellow"/>
            <w:rPrChange w:id="177" w:author="Guillermo Gea Izquierdo" w:date="2018-02-07T12:52:00Z">
              <w:rPr/>
            </w:rPrChange>
          </w:rPr>
          <w:t>2</w:t>
        </w:r>
      </w:ins>
      <w:ins w:id="178" w:author="Guillermo Gea Izquierdo" w:date="2018-02-07T12:51:00Z">
        <w:r w:rsidR="0005457B" w:rsidRPr="0005457B">
          <w:rPr>
            <w:highlight w:val="yellow"/>
            <w:rPrChange w:id="179" w:author="Guillermo Gea Izquierdo" w:date="2018-02-07T12:52:00Z">
              <w:rPr/>
            </w:rPrChange>
          </w:rPr>
          <w:t>,</w:t>
        </w:r>
      </w:ins>
      <w:ins w:id="180" w:author="Guillermo Gea Izquierdo" w:date="2018-02-07T12:52:00Z">
        <w:r w:rsidR="0005457B" w:rsidRPr="0005457B">
          <w:rPr>
            <w:highlight w:val="yellow"/>
            <w:rPrChange w:id="181" w:author="Guillermo Gea Izquierdo" w:date="2018-02-07T12:52:00Z">
              <w:rPr/>
            </w:rPrChange>
          </w:rPr>
          <w:t xml:space="preserve"> así respect a las medias que </w:t>
        </w:r>
        <w:proofErr w:type="gramStart"/>
        <w:r w:rsidR="0005457B" w:rsidRPr="0005457B">
          <w:rPr>
            <w:highlight w:val="yellow"/>
            <w:rPrChange w:id="182" w:author="Guillermo Gea Izquierdo" w:date="2018-02-07T12:52:00Z">
              <w:rPr/>
            </w:rPrChange>
          </w:rPr>
          <w:t>te</w:t>
        </w:r>
        <w:proofErr w:type="gramEnd"/>
        <w:r w:rsidR="0005457B" w:rsidRPr="0005457B">
          <w:rPr>
            <w:highlight w:val="yellow"/>
            <w:rPrChange w:id="183" w:author="Guillermo Gea Izquierdo" w:date="2018-02-07T12:52:00Z">
              <w:rPr/>
            </w:rPrChange>
          </w:rPr>
          <w:t xml:space="preserve"> salen (que no sé si las pones en algún sitio.)</w:t>
        </w:r>
      </w:ins>
    </w:p>
    <w:p w14:paraId="3482DD3B" w14:textId="77777777" w:rsidR="00235DE7" w:rsidRDefault="0026158F">
      <w:pPr>
        <w:pStyle w:val="Ttulo2"/>
      </w:pPr>
      <w:bookmarkStart w:id="184" w:name="greenness-data"/>
      <w:bookmarkEnd w:id="184"/>
      <w:r>
        <w:t>Greenness data</w:t>
      </w:r>
    </w:p>
    <w:p w14:paraId="1B6DF6AE" w14:textId="27CF1DA7" w:rsidR="00235DE7" w:rsidRDefault="00195C3B">
      <w:ins w:id="185" w:author="Guillermo Gea Izquierdo" w:date="2018-02-07T11:52:00Z">
        <w:r>
          <w:t xml:space="preserve">As a proxy to primary growth, </w:t>
        </w:r>
      </w:ins>
      <w:del w:id="186" w:author="Guillermo Gea Izquierdo" w:date="2018-02-07T11:52:00Z">
        <w:r w:rsidR="0026158F" w:rsidDel="00195C3B">
          <w:delText>T</w:delText>
        </w:r>
      </w:del>
      <w:ins w:id="187" w:author="Guillermo Gea Izquierdo" w:date="2018-02-07T11:52:00Z">
        <w:r>
          <w:t>t</w:t>
        </w:r>
      </w:ins>
      <w:r w:rsidR="0026158F">
        <w:t xml:space="preserve">o characterize the vegetation greenness of </w:t>
      </w:r>
      <w:r w:rsidR="0026158F">
        <w:rPr>
          <w:i/>
        </w:rPr>
        <w:t>Q. pyrenaica</w:t>
      </w:r>
      <w:r w:rsidR="0026158F">
        <w:t xml:space="preserve"> we used the </w:t>
      </w:r>
      <w:r w:rsidR="0026158F">
        <w:rPr>
          <w:i/>
        </w:rPr>
        <w:t>Enhanced Vegetation Index</w:t>
      </w:r>
      <w:r w:rsidR="0026158F">
        <w:t xml:space="preserve"> (EVI) derived from MOD13Q1 product obtained by the </w:t>
      </w:r>
      <w:r w:rsidR="0026158F">
        <w:rPr>
          <w:i/>
        </w:rPr>
        <w:t>Moderate Resolution Imaging Spectroradiometer</w:t>
      </w:r>
      <w:r w:rsidR="0026158F">
        <w:t xml:space="preserve"> (MODIS) sensor (Didan 2015). EVI and NDVI (</w:t>
      </w:r>
      <w:r w:rsidR="0026158F">
        <w:rPr>
          <w:i/>
        </w:rPr>
        <w:t>Normalized Difference Vegetation Index</w:t>
      </w:r>
      <w:r w:rsidR="0026158F">
        <w:t>) are the most common greenness vegetation indices. We used EVI instead of NDVI because EVI is more sensitive to changes in high-biomass areas (a serious shortcoming of NDVI); EVI reduces the influence of atmospheric conditions on vegetation index values, and EVI corrects for canopy background signals (Huete et al. 2002, Cabello et al. 2012, Krapivin et al. 2015).</w:t>
      </w:r>
    </w:p>
    <w:p w14:paraId="649D274F" w14:textId="77777777" w:rsidR="00235DE7" w:rsidRDefault="0026158F">
      <w:pPr>
        <w:pStyle w:val="Textodecuerpo"/>
      </w:pPr>
      <w:r>
        <w:t xml:space="preserve">MODIS EVI Data from Collection 6 were obtanied using Google Earth Engine platform for the period 2000 - 2016. EVI data consits of 16-day maximun value composite images (23 per year) of the EVI value with a spatial resolution of 250 m x 250 m. We selected the pixels covering the distribution of </w:t>
      </w:r>
      <w:r>
        <w:rPr>
          <w:i/>
        </w:rPr>
        <w:t>Q. pyrenaica</w:t>
      </w:r>
      <w:r>
        <w:t xml:space="preserve"> forests in Sierra Nevada (</w:t>
      </w:r>
      <w:r>
        <w:rPr>
          <w:i/>
        </w:rPr>
        <w:t>n</w:t>
      </w:r>
      <w:r>
        <w:t xml:space="preserve"> = 928 pixels). A data filtering was applied to select EVI valid values. The filtering was done using quality flags and VI Usefulness Indices accompanying the EVI data. We filter out those values affected by high content of aerosols, clouds, snow and shadows, following the filtering recomendations of EVI data for mountain regions (Reyes-Díez et al. 2015).</w:t>
      </w:r>
    </w:p>
    <w:p w14:paraId="7BF9E114" w14:textId="600B61DC" w:rsidR="00235DE7" w:rsidRDefault="0026158F">
      <w:pPr>
        <w:pStyle w:val="Textodecuerpo"/>
      </w:pPr>
      <w:r>
        <w:t xml:space="preserve">After the filter out process, we built the </w:t>
      </w:r>
      <w:commentRangeStart w:id="188"/>
      <w:r>
        <w:t xml:space="preserve">annual EVI </w:t>
      </w:r>
      <w:commentRangeEnd w:id="188"/>
      <w:r w:rsidR="00466728">
        <w:rPr>
          <w:rStyle w:val="Refdecomentario"/>
        </w:rPr>
        <w:commentReference w:id="188"/>
      </w:r>
      <w:r>
        <w:t>profile for each pixel and then computed the EVI’s annual mean values and the EVI anomaly for each pixel for the period 2000 - 2016. EVI mean was chosen since it is highly stable under the use of any filter (Reyes-Díez et al. 2015) and because it showed high significant correlations with annual (r = 0.81) and seasonal EVI values (</w:t>
      </w:r>
      <m:oMath>
        <m:sSub>
          <m:sSubPr>
            <m:ctrlPr>
              <w:rPr>
                <w:rFonts w:ascii="Cambria Math" w:hAnsi="Cambria Math"/>
              </w:rPr>
            </m:ctrlPr>
          </m:sSubPr>
          <m:e>
            <m:r>
              <w:rPr>
                <w:rFonts w:ascii="Cambria Math" w:hAnsi="Cambria Math"/>
              </w:rPr>
              <m:t>r</m:t>
            </m:r>
          </m:e>
          <m:sub>
            <m:r>
              <w:rPr>
                <w:rFonts w:ascii="Cambria Math" w:hAnsi="Cambria Math"/>
              </w:rPr>
              <m:t>spring</m:t>
            </m:r>
          </m:sub>
        </m:sSub>
      </m:oMath>
      <w:r>
        <w:t xml:space="preserve"> = 0.76 and </w:t>
      </w:r>
      <m:oMath>
        <m:sSub>
          <m:sSubPr>
            <m:ctrlPr>
              <w:rPr>
                <w:rFonts w:ascii="Cambria Math" w:hAnsi="Cambria Math"/>
              </w:rPr>
            </m:ctrlPr>
          </m:sSubPr>
          <m:e>
            <m:r>
              <w:rPr>
                <w:rFonts w:ascii="Cambria Math" w:hAnsi="Cambria Math"/>
              </w:rPr>
              <m:t>r</m:t>
            </m:r>
          </m:e>
          <m:sub>
            <m:r>
              <w:rPr>
                <w:rFonts w:ascii="Cambria Math" w:hAnsi="Cambria Math"/>
              </w:rPr>
              <m:t>summer</m:t>
            </m:r>
          </m:sub>
        </m:sSub>
      </m:oMath>
      <w:r>
        <w:t xml:space="preserve"> = 0.88). We explored the temporal trends of EVI at a pixel scale. We computed the nonparametric Mann–Kendall test (Kendall, 1975; Mann, 1945), using the </w:t>
      </w:r>
      <w:r>
        <w:rPr>
          <w:rStyle w:val="VerbatimChar"/>
        </w:rPr>
        <w:t>trend</w:t>
      </w:r>
      <w:r>
        <w:t xml:space="preserve"> package </w:t>
      </w:r>
      <w:ins w:id="189" w:author="Guillermo Gea Izquierdo" w:date="2018-02-07T12:05:00Z">
        <w:r w:rsidR="00EC6667">
          <w:t xml:space="preserve">in R </w:t>
        </w:r>
      </w:ins>
      <w:r>
        <w:t>(Pohlert 2017). We set 0.05 the alpha level for the test.</w:t>
      </w:r>
    </w:p>
    <w:p w14:paraId="3C3CC53C" w14:textId="68B021F7" w:rsidR="00235DE7" w:rsidRDefault="0026158F">
      <w:pPr>
        <w:pStyle w:val="Textodecuerpo"/>
      </w:pPr>
      <w:r>
        <w:lastRenderedPageBreak/>
        <w:t>To explore the effect of drought events on greenness we calculated the EVI standardized anomaly (</w:t>
      </w:r>
      <m:oMath>
        <m:r>
          <w:rPr>
            <w:rFonts w:ascii="Cambria Math" w:hAnsi="Cambria Math"/>
          </w:rPr>
          <m:t>EVI sa</m:t>
        </m:r>
      </m:oMath>
      <w:r>
        <w:t>) pixel-by-pixel, since it minimizes biases in the evaluation of anomalies, providing more information about the magnitude of the anomalies (Samanta et al. 2012, Gao et al. 2016). For each pixel we annually averaged all the EVI valid values, and then the standardized anomaly was computed as:</w:t>
      </w:r>
    </w:p>
    <w:p w14:paraId="02676A23" w14:textId="77777777" w:rsidR="00235DE7" w:rsidRDefault="0026158F">
      <w:pPr>
        <w:pStyle w:val="Textodecuerpo"/>
      </w:pPr>
      <m:oMathPara>
        <m:oMathParaPr>
          <m:jc m:val="center"/>
        </m:oMathParaP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r>
            <w:rPr>
              <w:rFonts w:ascii="Cambria Math" w:hAnsi="Cambria Math"/>
            </w:rPr>
            <m:t>=</m:t>
          </m:r>
          <m:f>
            <m:fPr>
              <m:ctrlPr>
                <w:rPr>
                  <w:rFonts w:ascii="Cambria Math" w:hAnsi="Cambria Math"/>
                </w:rPr>
              </m:ctrlPr>
            </m:fPr>
            <m:num>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num>
            <m:den>
              <m:sSub>
                <m:sSubPr>
                  <m:ctrlPr>
                    <w:rPr>
                      <w:rFonts w:ascii="Cambria Math" w:hAnsi="Cambria Math"/>
                    </w:rPr>
                  </m:ctrlPr>
                </m:sSubPr>
                <m:e>
                  <m:r>
                    <w:rPr>
                      <w:rFonts w:ascii="Cambria Math" w:hAnsi="Cambria Math"/>
                    </w:rPr>
                    <m:t>σ</m:t>
                  </m:r>
                </m:e>
                <m:sub>
                  <m:r>
                    <m:rPr>
                      <m:sty m:val="p"/>
                    </m:rPr>
                    <w:rPr>
                      <w:rFonts w:ascii="Cambria Math" w:hAnsi="Cambria Math"/>
                    </w:rPr>
                    <m:t>ref</m:t>
                  </m:r>
                </m:sub>
              </m:sSub>
            </m:den>
          </m:f>
        </m:oMath>
      </m:oMathPara>
    </w:p>
    <w:p w14:paraId="545F844D" w14:textId="7C6A2441" w:rsidR="00235DE7" w:rsidRDefault="0026158F">
      <w:proofErr w:type="gramStart"/>
      <w:r>
        <w:t>where</w:t>
      </w:r>
      <w:proofErr w:type="gramEnd"/>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oMath>
      <w:r>
        <w:t xml:space="preserve"> is the EVI standardized anomaly for </w:t>
      </w:r>
      <w:del w:id="190" w:author="Guillermo Gea Izquierdo" w:date="2018-02-07T12:08:00Z">
        <w:r w:rsidDel="00AB6373">
          <w:delText xml:space="preserve">the </w:delText>
        </w:r>
      </w:del>
      <w:r>
        <w:t xml:space="preserve">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oMath>
      <w:r>
        <w:t xml:space="preserve"> the annual </w:t>
      </w:r>
      <w:commentRangeStart w:id="191"/>
      <w:r>
        <w:t xml:space="preserve">mean value of EVI for </w:t>
      </w:r>
      <w:del w:id="192" w:author="Guillermo Gea Izquierdo" w:date="2018-02-07T12:07:00Z">
        <w:r w:rsidDel="00EC6667">
          <w:delText xml:space="preserve">the </w:delText>
        </w:r>
      </w:del>
      <w:r>
        <w:t xml:space="preserve">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oMath>
      <w:r>
        <w:t xml:space="preserve"> the average of the annual EVI values for the period of reference </w:t>
      </w:r>
      <w:ins w:id="193" w:author="Guillermo Gea Izquierdo" w:date="2018-02-07T12:07:00Z">
        <w:r w:rsidR="00EC6667">
          <w:t>20</w:t>
        </w:r>
      </w:ins>
      <w:commentRangeEnd w:id="191"/>
      <w:ins w:id="194" w:author="Guillermo Gea Izquierdo" w:date="2018-02-07T12:08:00Z">
        <w:r w:rsidR="00AB6373">
          <w:rPr>
            <w:rStyle w:val="Refdecomentario"/>
          </w:rPr>
          <w:commentReference w:id="191"/>
        </w:r>
      </w:ins>
      <w:ins w:id="196" w:author="Guillermo Gea Izquierdo" w:date="2018-02-07T12:07:00Z">
        <w:r w:rsidR="00EC6667">
          <w:t xml:space="preserve">00-2016 </w:t>
        </w:r>
      </w:ins>
      <w:r>
        <w:t xml:space="preserve">(all except </w:t>
      </w:r>
      <m:oMath>
        <m:r>
          <w:rPr>
            <w:rFonts w:ascii="Cambria Math" w:hAnsi="Cambria Math"/>
          </w:rPr>
          <m:t>i</m:t>
        </m:r>
      </m:oMath>
      <w:r>
        <w:t xml:space="preserve"> year), and </w:t>
      </w:r>
      <m:oMath>
        <m:sSub>
          <m:sSubPr>
            <m:ctrlPr>
              <w:rPr>
                <w:rFonts w:ascii="Cambria Math" w:hAnsi="Cambria Math"/>
              </w:rPr>
            </m:ctrlPr>
          </m:sSubPr>
          <m:e>
            <m:r>
              <w:rPr>
                <w:rFonts w:ascii="Cambria Math" w:hAnsi="Cambria Math"/>
              </w:rPr>
              <m:t>σ</m:t>
            </m:r>
          </m:e>
          <m:sub>
            <m:r>
              <m:rPr>
                <m:sty m:val="p"/>
              </m:rPr>
              <w:rPr>
                <w:rFonts w:ascii="Cambria Math" w:hAnsi="Cambria Math"/>
              </w:rPr>
              <m:t>ref</m:t>
            </m:r>
          </m:sub>
        </m:sSub>
      </m:oMath>
      <w:r>
        <w:t xml:space="preserve"> the standard deviation for the reference period. Each pixel was categorized according the EVI standardized anomalies as “greening” (EVI standardized anomalies greater than + 1), “browning” (EVI standardized anomalies less than - 1) or “no changes” (EVI standardized anomalies between − 1 and + 1) (Samanta et al. 2010, 2012).</w:t>
      </w:r>
    </w:p>
    <w:p w14:paraId="6F6351AB" w14:textId="77777777" w:rsidR="00235DE7" w:rsidRDefault="0026158F">
      <w:pPr>
        <w:pStyle w:val="Ttulo2"/>
      </w:pPr>
      <w:bookmarkStart w:id="197" w:name="field-sampling-and-dendrochronological-m"/>
      <w:bookmarkEnd w:id="197"/>
      <w:r>
        <w:t>Field sampling and dendrochronological methods</w:t>
      </w:r>
    </w:p>
    <w:p w14:paraId="5040F9D7" w14:textId="77777777" w:rsidR="00235DE7" w:rsidRDefault="0026158F">
      <w:pPr>
        <w:pStyle w:val="Ttulo3"/>
      </w:pPr>
      <w:bookmarkStart w:id="198" w:name="tree-sampling"/>
      <w:bookmarkEnd w:id="198"/>
      <w:r>
        <w:t>Tree sampling</w:t>
      </w:r>
    </w:p>
    <w:p w14:paraId="67BD9C86" w14:textId="194F950F" w:rsidR="00235DE7" w:rsidRDefault="00AB6373">
      <w:ins w:id="199" w:author="Guillermo Gea Izquierdo" w:date="2018-02-07T12:10:00Z">
        <w:r>
          <w:t xml:space="preserve">Tree </w:t>
        </w:r>
      </w:ins>
      <w:del w:id="200" w:author="Guillermo Gea Izquierdo" w:date="2018-02-07T12:10:00Z">
        <w:r w:rsidR="0026158F" w:rsidDel="00AB6373">
          <w:delText>S</w:delText>
        </w:r>
      </w:del>
      <w:ins w:id="201" w:author="Guillermo Gea Izquierdo" w:date="2018-02-07T12:10:00Z">
        <w:r>
          <w:t>s</w:t>
        </w:r>
      </w:ins>
      <w:r w:rsidR="0026158F">
        <w:t xml:space="preserve">ampling was carried during autumn of 2016. Trees were sampled at two locations in contrasting slopes of Sierra Nevada: San Juan (SJ; northern aspect) and Cáñar (CA; southern aspect) (Figure 1; Table 1). </w:t>
      </w:r>
      <w:proofErr w:type="gramStart"/>
      <w:ins w:id="202" w:author="Guillermo Gea Izquierdo" w:date="2018-02-07T15:00:00Z">
        <w:r w:rsidR="00596961" w:rsidRPr="007D15F1">
          <w:rPr>
            <w:highlight w:val="yellow"/>
            <w:rPrChange w:id="203" w:author="Guillermo Gea Izquierdo" w:date="2018-02-07T15:01:00Z">
              <w:rPr/>
            </w:rPrChange>
          </w:rPr>
          <w:t>Decir algo aquí sobre difrencias microclim</w:t>
        </w:r>
      </w:ins>
      <w:ins w:id="204" w:author="Guillermo Gea Izquierdo" w:date="2018-02-07T15:01:00Z">
        <w:r w:rsidR="00596961" w:rsidRPr="007D15F1">
          <w:rPr>
            <w:highlight w:val="yellow"/>
            <w:rPrChange w:id="205" w:author="Guillermo Gea Izquierdo" w:date="2018-02-07T15:01:00Z">
              <w:rPr/>
            </w:rPrChange>
          </w:rPr>
          <w:t>áticas entre el norte (más seco, más continental?) y el sur (más húmedo pero más oceánico/cálido?).</w:t>
        </w:r>
        <w:proofErr w:type="gramEnd"/>
        <w:r w:rsidR="00596961">
          <w:t xml:space="preserve"> </w:t>
        </w:r>
      </w:ins>
      <w:r w:rsidR="0026158F">
        <w:t xml:space="preserve">For the southern site two elevations were sampled: CA-Low and CA-High. All the sites were oak monospecific and representatives of two of the three population clusters identified for the species in this mountain range (Pérez-Luque et al. 2015a). In each site between 15 and 20 dominant trees were randomly selected. Two cores of 5 mm of diameter were taken from each tree at breast heigth (1.3 m) using an increment borer. Diameter at breast height (DBH) and total height were measured using a girth tape and a Vertex IV ultrasonic hypsometer (Haglöf, Sweden) respectively. We assessed stand competition of target trees by recording distance, azimuth, dbh, species and total height of all neighboring living trees with dbh &gt; 7.5 cm in a circular plot of 10 m radius. We computed two distance independent indices: </w:t>
      </w:r>
      <w:r w:rsidR="0026158F">
        <w:rPr>
          <w:i/>
        </w:rPr>
        <w:t>density</w:t>
      </w:r>
      <w:r w:rsidR="0026158F">
        <w:t xml:space="preserve"> in </w:t>
      </w:r>
      <m:oMath>
        <m:r>
          <m:rPr>
            <m:sty m:val="p"/>
          </m:rPr>
          <w:rPr>
            <w:rFonts w:ascii="Cambria Math" w:hAnsi="Cambria Math"/>
          </w:rPr>
          <m:t>trees⋅h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xml:space="preserve">, and </w:t>
      </w:r>
      <w:r w:rsidR="0026158F">
        <w:rPr>
          <w:i/>
        </w:rPr>
        <w:t>basal area</w:t>
      </w:r>
      <w:r w:rsidR="0026158F">
        <w:t xml:space="preserve"> (BA) in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and one distance dependent indices: size ratio proportional to distance (</w:t>
      </w:r>
      <w:r w:rsidR="0026158F">
        <w:rPr>
          <w:i/>
        </w:rPr>
        <w:t>srd</w:t>
      </w:r>
      <w:r w:rsidR="0026158F">
        <w:t xml:space="preserve">) as </w:t>
      </w:r>
      <m:oMath>
        <m:r>
          <m:rPr>
            <m:sty m:val="p"/>
          </m:rPr>
          <w:rPr>
            <w:rFonts w:ascii="Cambria Math" w:hAnsi="Cambria Math"/>
          </w:rPr>
          <m:t>srd</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i</m:t>
            </m:r>
          </m:sub>
        </m:sSub>
        <w:proofErr w:type="gramStart"/>
        <m:r>
          <w:rPr>
            <w:rFonts w:ascii="Cambria Math" w:hAnsi="Cambria Math"/>
          </w:rPr>
          <m:t>)⋅</m:t>
        </m:r>
        <w:proofErr w:type="gramEnd"/>
        <m:d>
          <m:dPr>
            <m:begChr m:val="["/>
            <m:endChr m:val="]"/>
            <m:ctrlPr>
              <w:rPr>
                <w:rFonts w:ascii="Cambria Math" w:hAnsi="Cambria Math"/>
              </w:rPr>
            </m:ctrlPr>
          </m:dPr>
          <m:e>
            <m:r>
              <w:rPr>
                <w:rFonts w:ascii="Cambria Math" w:hAnsi="Cambria Math"/>
              </w:rPr>
              <m:t>1/(dis</m:t>
            </m:r>
            <m:sSub>
              <m:sSubPr>
                <m:ctrlPr>
                  <w:rPr>
                    <w:rFonts w:ascii="Cambria Math" w:hAnsi="Cambria Math"/>
                  </w:rPr>
                </m:ctrlPr>
              </m:sSubPr>
              <m:e>
                <m:r>
                  <w:rPr>
                    <w:rFonts w:ascii="Cambria Math" w:hAnsi="Cambria Math"/>
                  </w:rPr>
                  <m:t>t</m:t>
                </m:r>
              </m:e>
              <m:sub>
                <m:r>
                  <w:rPr>
                    <w:rFonts w:ascii="Cambria Math" w:hAnsi="Cambria Math"/>
                  </w:rPr>
                  <m:t>ij</m:t>
                </m:r>
              </m:sub>
            </m:sSub>
            <m:r>
              <w:rPr>
                <w:rFonts w:ascii="Cambria Math" w:hAnsi="Cambria Math"/>
              </w:rPr>
              <m:t>+1)</m:t>
            </m:r>
          </m:e>
        </m:d>
      </m:oMath>
      <w:r w:rsidR="0026158F">
        <w:t xml:space="preserve">. We used non-parametric Kruskal-Wallis rank sum tests (Sokal and Rohlf 1995) </w:t>
      </w:r>
      <w:del w:id="206" w:author="Guillermo Gea Izquierdo" w:date="2018-02-07T12:12:00Z">
        <w:r w:rsidR="0026158F" w:rsidDel="00AB6373">
          <w:delText>for search</w:delText>
        </w:r>
      </w:del>
      <w:ins w:id="207" w:author="Guillermo Gea Izquierdo" w:date="2018-02-07T12:12:00Z">
        <w:r>
          <w:t>to analyse</w:t>
        </w:r>
      </w:ins>
      <w:r w:rsidR="0026158F">
        <w:t xml:space="preserve"> differences between sites for height, DBH and competence indices. When significant differences were observed, we run multiple comparisons using the Dunn’s-test (Dunn 1964) with Bonferroni adjustment to correct significance values. These </w:t>
      </w:r>
      <w:proofErr w:type="gramStart"/>
      <w:r w:rsidR="0026158F">
        <w:t>analysis</w:t>
      </w:r>
      <w:proofErr w:type="gramEnd"/>
      <w:r w:rsidR="0026158F">
        <w:t xml:space="preserve"> were performed uisng the </w:t>
      </w:r>
      <w:r w:rsidR="0026158F">
        <w:rPr>
          <w:rStyle w:val="VerbatimChar"/>
        </w:rPr>
        <w:t>PMCMR</w:t>
      </w:r>
      <w:r w:rsidR="0026158F">
        <w:t xml:space="preserve"> package </w:t>
      </w:r>
      <w:ins w:id="208" w:author="Guillermo Gea Izquierdo" w:date="2018-02-07T12:12:00Z">
        <w:r>
          <w:t xml:space="preserve">in R </w:t>
        </w:r>
      </w:ins>
      <w:r w:rsidR="0026158F">
        <w:t>(Pohlert 2014).</w:t>
      </w:r>
    </w:p>
    <w:p w14:paraId="702A9E56" w14:textId="77777777" w:rsidR="00235DE7" w:rsidRDefault="0026158F">
      <w:pPr>
        <w:pStyle w:val="Ttulo3"/>
      </w:pPr>
      <w:bookmarkStart w:id="209" w:name="dendroecological-analyses"/>
      <w:bookmarkEnd w:id="209"/>
      <w:r>
        <w:lastRenderedPageBreak/>
        <w:t>Dendroecological analyses</w:t>
      </w:r>
    </w:p>
    <w:p w14:paraId="2E094B65" w14:textId="5F58A110" w:rsidR="00235DE7" w:rsidRDefault="0026158F">
      <w:r>
        <w:t xml:space="preserve">Tree cores were air dried, glued onto wooden mounts and sanded. Annual radial growth (ring width, RW) was measured with a LINTAB measuring device (Rinntech, Heidelberg, Germany) coupled to a stereomicroscope, with an accuracy of 0.001 mm. Individual ring series were first visually and statistically cross-dated with TSAP software (Rinntech, Heidelberg, Germany), using the statistics Gleichläufigkeit (GLK), t-value and the crossdating index (CDI). </w:t>
      </w:r>
      <w:ins w:id="210" w:author="Guillermo Gea Izquierdo" w:date="2018-02-07T12:13:00Z">
        <w:r w:rsidR="00AB6373">
          <w:t xml:space="preserve">Cross-dating </w:t>
        </w:r>
      </w:ins>
      <w:del w:id="211" w:author="Guillermo Gea Izquierdo" w:date="2018-02-07T12:13:00Z">
        <w:r w:rsidDel="00AB6373">
          <w:delText xml:space="preserve">Validation </w:delText>
        </w:r>
      </w:del>
      <w:ins w:id="212" w:author="Guillermo Gea Izquierdo" w:date="2018-02-07T12:13:00Z">
        <w:r w:rsidR="00AB6373">
          <w:t>validation</w:t>
        </w:r>
      </w:ins>
      <w:del w:id="213" w:author="Guillermo Gea Izquierdo" w:date="2018-02-07T12:13:00Z">
        <w:r w:rsidDel="00AB6373">
          <w:delText>of</w:delText>
        </w:r>
      </w:del>
      <w:r>
        <w:t xml:space="preserve"> </w:t>
      </w:r>
      <w:del w:id="214" w:author="Guillermo Gea Izquierdo" w:date="2018-02-07T12:13:00Z">
        <w:r w:rsidDel="00AB6373">
          <w:delText xml:space="preserve">the cross-dating </w:delText>
        </w:r>
      </w:del>
      <w:r>
        <w:t xml:space="preserve">was </w:t>
      </w:r>
      <w:ins w:id="215" w:author="Guillermo Gea Izquierdo" w:date="2018-02-07T12:13:00Z">
        <w:r w:rsidR="00AB6373">
          <w:t xml:space="preserve">finally </w:t>
        </w:r>
      </w:ins>
      <w:r>
        <w:t xml:space="preserve">done using COFECHA </w:t>
      </w:r>
      <w:del w:id="216" w:author="Guillermo Gea Izquierdo" w:date="2018-02-07T12:13:00Z">
        <w:r w:rsidDel="00AB6373">
          <w:delText xml:space="preserve">software </w:delText>
        </w:r>
      </w:del>
      <w:r>
        <w:t>(Holmes 1983).</w:t>
      </w:r>
    </w:p>
    <w:p w14:paraId="359E28CD" w14:textId="64121112" w:rsidR="00235DE7" w:rsidRDefault="0026158F">
      <w:pPr>
        <w:pStyle w:val="Textodecuerpo"/>
      </w:pPr>
      <w:r>
        <w:t xml:space="preserve">The growth trends were analyzed at different time scales. To study the response of growth to the inter-annual variability of climate (short-term response) we used pre-whitened residual chronologies (RWI) calculated from ratios between raw growth measurements and individual cubic splines with a 50 % frequency cutoff at 30 years (Fritts 1976). Tree-ring width series were standardized and detrended using the </w:t>
      </w:r>
      <w:r>
        <w:rPr>
          <w:rStyle w:val="VerbatimChar"/>
        </w:rPr>
        <w:t>dplR</w:t>
      </w:r>
      <w:r>
        <w:t xml:space="preserve"> (Bunn 2008, 2010) package. Residual site chronologies were obtained computing the biweight robust mean of all prewhitened growth indices for the trees of the same site (Cook and Kairukstis 1990). The statistical quality of each chronology was checked via the expressed population signal</w:t>
      </w:r>
      <w:del w:id="217" w:author="Guillermo Gea Izquierdo" w:date="2018-02-07T12:14:00Z">
        <w:r w:rsidDel="00CB1178">
          <w:delText xml:space="preserve"> (Wigley et al. 1984)</w:delText>
        </w:r>
      </w:del>
      <w:r>
        <w:t>. A threshold value of EPS &gt; 0.85 was used to determine the cutoff year of the time span that could be considered reliable</w:t>
      </w:r>
      <w:ins w:id="218" w:author="Guillermo Gea Izquierdo" w:date="2018-02-07T12:14:00Z">
        <w:r w:rsidR="00CB1178">
          <w:t xml:space="preserve"> (Wigley et al. 1984)</w:t>
        </w:r>
      </w:ins>
      <w:r>
        <w:t>.</w:t>
      </w:r>
    </w:p>
    <w:p w14:paraId="0F90026A" w14:textId="0B4BA0E0" w:rsidR="00235DE7" w:rsidRDefault="0026158F">
      <w:pPr>
        <w:pStyle w:val="Textodecuerpo"/>
      </w:pPr>
      <w:r>
        <w:t xml:space="preserve">The long-term growth response was analyzed using basal area increment (hereafter BAI,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oMath>
      <w:r>
        <w:t xml:space="preserve">). </w:t>
      </w:r>
      <w:ins w:id="219" w:author="Guillermo Gea Izquierdo" w:date="2018-02-07T12:14:00Z">
        <w:r w:rsidR="00AD2872">
          <w:t xml:space="preserve">Theoretically, </w:t>
        </w:r>
      </w:ins>
      <w:r>
        <w:t>BAI represents a more accurate indicator of growth than ring-width, since it removes variation in growth attributable to increasing stem circumference after 30-40 years of juvenile increasing growth (Biondi and Qeadan 2008). We used measured dbh and raw ring-widths to compute BAI by subtracting twice the annual ring width from the annual diameter, starting from the measured diameter outside the bark (Piovesa et al. 2008). We used the following equation:</w:t>
      </w:r>
    </w:p>
    <w:p w14:paraId="22B949FE" w14:textId="77777777" w:rsidR="00235DE7" w:rsidRDefault="0026158F">
      <w:pPr>
        <w:pStyle w:val="Textodecuerpo"/>
      </w:pPr>
      <m:oMathPara>
        <m:oMathParaPr>
          <m:jc m:val="center"/>
        </m:oMathParaPr>
        <m:oMath>
          <m:r>
            <m:rPr>
              <m:sty m:val="p"/>
            </m:rPr>
            <w:rPr>
              <w:rFonts w:ascii="Cambria Math" w:hAnsi="Cambria Math"/>
            </w:rPr>
            <m:t>BAI</m:t>
          </m:r>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t-1</m:t>
              </m:r>
            </m:sub>
            <m:sup>
              <m:r>
                <w:rPr>
                  <w:rFonts w:ascii="Cambria Math" w:hAnsi="Cambria Math"/>
                </w:rPr>
                <m:t>2</m:t>
              </m:r>
            </m:sup>
          </m:sSubSup>
          <m:r>
            <w:rPr>
              <w:rFonts w:ascii="Cambria Math" w:hAnsi="Cambria Math"/>
            </w:rPr>
            <m:t>)</m:t>
          </m:r>
        </m:oMath>
      </m:oMathPara>
    </w:p>
    <w:p w14:paraId="39585291" w14:textId="77777777" w:rsidR="00235DE7" w:rsidRDefault="0026158F">
      <w:proofErr w:type="gramStart"/>
      <w:r>
        <w:t>where</w:t>
      </w:r>
      <w:proofErr w:type="gramEnd"/>
      <w:r>
        <w:t xml:space="preserve"> </w:t>
      </w:r>
      <m:oMath>
        <m:r>
          <w:rPr>
            <w:rFonts w:ascii="Cambria Math" w:hAnsi="Cambria Math"/>
          </w:rPr>
          <m:t>r</m:t>
        </m:r>
      </m:oMath>
      <w:r>
        <w:t xml:space="preserve"> is the radius of the tree and </w:t>
      </w:r>
      <m:oMath>
        <m:r>
          <w:rPr>
            <w:rFonts w:ascii="Cambria Math" w:hAnsi="Cambria Math"/>
          </w:rPr>
          <m:t>t</m:t>
        </m:r>
      </m:oMath>
      <w:r>
        <w:t xml:space="preserve"> is the year of tree-ring formation. We calculated a mean BAI serie for each individual tree. Mean site BAI chronologies were obtained by averaging individual tree BAI time series.</w:t>
      </w:r>
    </w:p>
    <w:p w14:paraId="0C644E7C" w14:textId="636A0948" w:rsidR="00235DE7" w:rsidRDefault="0026158F">
      <w:pPr>
        <w:pStyle w:val="Textodecuerpo"/>
      </w:pPr>
      <w:r>
        <w:t xml:space="preserve">Both RWI and BAI chronologies were compared to different climatic indices to analyse the </w:t>
      </w:r>
      <w:del w:id="220" w:author="Guillermo Gea Izquierdo" w:date="2018-02-07T12:15:00Z">
        <w:r w:rsidDel="00AD2872">
          <w:delText xml:space="preserve">tree </w:delText>
        </w:r>
      </w:del>
      <w:r>
        <w:t>low and the high-frequency response to climate</w:t>
      </w:r>
      <w:ins w:id="221" w:author="Guillermo Gea Izquierdo" w:date="2018-02-07T12:15:00Z">
        <w:r w:rsidR="00AD2872">
          <w:t xml:space="preserve"> of trees</w:t>
        </w:r>
      </w:ins>
      <w:r>
        <w:t>. Statistical descriptive parameters (Fritts 1976) including the mean, standard deviation, first-order autocorrelation of raw series, the mean sensitivity (a measure of the year-to-year variability) and the mean correlation between individual series of residual ring-width indices, were also calculated for each site chronology</w:t>
      </w:r>
      <w:ins w:id="222" w:author="Guillermo Gea Izquierdo" w:date="2018-02-07T12:15:00Z">
        <w:r w:rsidR="00AD2872">
          <w:t xml:space="preserve"> (Fritts 1976)</w:t>
        </w:r>
      </w:ins>
      <w:r>
        <w:t>.</w:t>
      </w:r>
    </w:p>
    <w:p w14:paraId="7F239B4C" w14:textId="77777777" w:rsidR="00235DE7" w:rsidRDefault="0026158F">
      <w:pPr>
        <w:pStyle w:val="Ttulo3"/>
      </w:pPr>
      <w:bookmarkStart w:id="223" w:name="climate-and-growth"/>
      <w:bookmarkEnd w:id="223"/>
      <w:r>
        <w:lastRenderedPageBreak/>
        <w:t>Climate and growth</w:t>
      </w:r>
    </w:p>
    <w:p w14:paraId="1409B1EA" w14:textId="77777777" w:rsidR="00235DE7" w:rsidRDefault="0026158F">
      <w:r>
        <w:t>Climate data were obtained from the European Daily High-Resolution Observational Gridded Dataset (E-OBS v16) (Haylock et al. 2008). Monthly precipitation and minimum and maximum temperatures were obtained at a 0.25 x 0.25 º resolution for the 1950-2016 period. We selected grid cells covering each sampled sites. Data were downloaded and preprocessed using the climate4R bundle (</w:t>
      </w:r>
      <w:hyperlink r:id="rId9">
        <w:r>
          <w:rPr>
            <w:rStyle w:val="Hipervnculo"/>
          </w:rPr>
          <w:t>http://www.meteo.unican.es/en/climate4R</w:t>
        </w:r>
      </w:hyperlink>
      <w:r>
        <w:t>) (Cofiño et al. 2018, Frías et al. 2018). We also used the Standardized Precipitation-Evapotranspiration Index (SPEI), a multiscalar drought index that incorporates both precipitation and temperature (Vicente-Serrano et al. 2010, Beguería et al. 2014). SPEI values for the period 1961-2014 were obtained with a spatial resolution of 1.1 km from the Drought indices dataset for Spain database (</w:t>
      </w:r>
      <w:hyperlink r:id="rId10">
        <w:r>
          <w:rPr>
            <w:rStyle w:val="Hipervnculo"/>
          </w:rPr>
          <w:t>http://monitordesequia.csic.es/</w:t>
        </w:r>
      </w:hyperlink>
      <w:r>
        <w:t xml:space="preserve">), a </w:t>
      </w:r>
      <w:proofErr w:type="gramStart"/>
      <w:r>
        <w:t>high resolution</w:t>
      </w:r>
      <w:proofErr w:type="gramEnd"/>
      <w:r>
        <w:t xml:space="preserve"> database of drought indices for Spain (Vicente-Serrano et al. 2017). We selected a temporal scale for the SPEI of 6 months.</w:t>
      </w:r>
    </w:p>
    <w:p w14:paraId="52FB28DC" w14:textId="5F560D4B" w:rsidR="00235DE7" w:rsidRDefault="0026158F">
      <w:pPr>
        <w:pStyle w:val="Textodecuerpo"/>
      </w:pPr>
      <w:del w:id="224" w:author="Guillermo Gea Izquierdo" w:date="2018-02-07T12:17:00Z">
        <w:r w:rsidDel="00C161BD">
          <w:delText>The r</w:delText>
        </w:r>
      </w:del>
      <w:ins w:id="225" w:author="Guillermo Gea Izquierdo" w:date="2018-02-07T12:17:00Z">
        <w:r w:rsidR="00C161BD">
          <w:t>R</w:t>
        </w:r>
      </w:ins>
      <w:r>
        <w:t xml:space="preserve">elationships between residual site chronologies and </w:t>
      </w:r>
      <w:del w:id="226" w:author="Guillermo Gea Izquierdo" w:date="2018-02-07T12:17:00Z">
        <w:r w:rsidDel="00C161BD">
          <w:delText xml:space="preserve">the </w:delText>
        </w:r>
      </w:del>
      <w:r>
        <w:t>climatic variables were assessed</w:t>
      </w:r>
      <w:ins w:id="227" w:author="Guillermo Gea Izquierdo" w:date="2018-02-07T12:17:00Z">
        <w:r w:rsidR="00C161BD">
          <w:t xml:space="preserve"> using</w:t>
        </w:r>
      </w:ins>
      <w:del w:id="228" w:author="Guillermo Gea Izquierdo" w:date="2018-02-07T12:17:00Z">
        <w:r w:rsidDel="00C161BD">
          <w:delText xml:space="preserve"> by</w:delText>
        </w:r>
      </w:del>
      <w:r>
        <w:t xml:space="preserve"> </w:t>
      </w:r>
      <w:del w:id="229" w:author="Guillermo Gea Izquierdo" w:date="2018-02-07T12:17:00Z">
        <w:r w:rsidDel="00C161BD">
          <w:delText xml:space="preserve">a </w:delText>
        </w:r>
      </w:del>
      <w:r>
        <w:t>bootstrapped Pearson’s correlation</w:t>
      </w:r>
      <w:ins w:id="230" w:author="Guillermo Gea Izquierdo" w:date="2018-02-07T12:17:00Z">
        <w:r w:rsidR="00C161BD">
          <w:t>s</w:t>
        </w:r>
      </w:ins>
      <w:r>
        <w:t xml:space="preserve"> estimate</w:t>
      </w:r>
      <w:ins w:id="231" w:author="Guillermo Gea Izquierdo" w:date="2018-02-07T12:17:00Z">
        <w:r w:rsidR="00C161BD">
          <w:t>d</w:t>
        </w:r>
      </w:ins>
      <w:r>
        <w:t xml:space="preserve"> using the </w:t>
      </w:r>
      <w:r>
        <w:rPr>
          <w:rStyle w:val="VerbatimChar"/>
        </w:rPr>
        <w:t>treeclim</w:t>
      </w:r>
      <w:r>
        <w:t xml:space="preserve"> package (Zang and Biondi 2015). The bootstrapped confidence intervals were used to estimate </w:t>
      </w:r>
      <w:del w:id="232" w:author="Guillermo Gea Izquierdo" w:date="2018-02-07T12:17:00Z">
        <w:r w:rsidDel="00C161BD">
          <w:delText xml:space="preserve">the </w:delText>
        </w:r>
      </w:del>
      <w:r>
        <w:t>significance (p &lt; 0.05) of the correlation coefficients.</w:t>
      </w:r>
    </w:p>
    <w:p w14:paraId="085B6B5F" w14:textId="77777777" w:rsidR="00235DE7" w:rsidRDefault="0026158F">
      <w:pPr>
        <w:pStyle w:val="Ttulo3"/>
      </w:pPr>
      <w:bookmarkStart w:id="233" w:name="disturbance-analyses"/>
      <w:bookmarkEnd w:id="233"/>
      <w:r>
        <w:t>Disturbance analyses</w:t>
      </w:r>
    </w:p>
    <w:p w14:paraId="3632E11F" w14:textId="77777777" w:rsidR="00235DE7" w:rsidRDefault="0026158F">
      <w:r>
        <w:t>Disturbance chronologies were built using tree-ring width to identify abrupt and sustained increases (release events from competition) or decreases (supressions) in radial growth (Nowacki and Abrams 1997) as indirect estimates of possible disturbance events (e.g. logging) in the past. By using a temporal window of reasonable length this method is intended to filter out the response to short-term changes in temperature and precipitation and minimizes the long-term growth trends (Nowacki and Abrams 1997, Fraver and White 2005).</w:t>
      </w:r>
    </w:p>
    <w:p w14:paraId="58F33249" w14:textId="77777777" w:rsidR="00235DE7" w:rsidRDefault="0026158F">
      <w:pPr>
        <w:pStyle w:val="Textodecuerpo"/>
      </w:pPr>
      <w:r>
        <w:t>Growth changes (GC) were calculated for the individual tree-ring series using a 10-year running window as either positive (PGC) or negative (NGC) growth changes:</w:t>
      </w:r>
    </w:p>
    <w:p w14:paraId="04DCF410" w14:textId="77777777" w:rsidR="00235DE7" w:rsidRDefault="0026158F">
      <w:pPr>
        <w:pStyle w:val="Textodecuerpo"/>
      </w:pPr>
      <m:oMathPara>
        <m:oMathParaPr>
          <m:jc m:val="center"/>
        </m:oMathParaPr>
        <m:oMath>
          <m:r>
            <m:rPr>
              <m:sty m:val="p"/>
            </m:rPr>
            <w:rPr>
              <w:rFonts w:ascii="Cambria Math" w:hAnsi="Cambria Math"/>
            </w:rPr>
            <m:t>%GC</m:t>
          </m:r>
          <m:r>
            <w:rPr>
              <w:rFonts w:ascii="Cambria Math" w:hAnsi="Cambria Math"/>
            </w:rPr>
            <m:t>=</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M1-M2</m:t>
                      </m:r>
                    </m:e>
                  </m:d>
                </m:num>
                <m:den>
                  <m:r>
                    <w:rPr>
                      <w:rFonts w:ascii="Cambria Math" w:hAnsi="Cambria Math"/>
                    </w:rPr>
                    <m:t>M2</m:t>
                  </m:r>
                </m:den>
              </m:f>
            </m:e>
          </m:d>
          <m:r>
            <w:rPr>
              <w:rFonts w:ascii="Cambria Math" w:hAnsi="Cambria Math"/>
            </w:rPr>
            <m:t>×100</m:t>
          </m:r>
        </m:oMath>
      </m:oMathPara>
    </w:p>
    <w:p w14:paraId="2B8BBF9D" w14:textId="77777777" w:rsidR="00235DE7" w:rsidRDefault="0026158F">
      <w:proofErr w:type="gramStart"/>
      <w:r>
        <w:t>where</w:t>
      </w:r>
      <w:proofErr w:type="gramEnd"/>
      <w:r>
        <w:t xml:space="preserve"> </w:t>
      </w:r>
      <m:oMath>
        <m:r>
          <w:rPr>
            <w:rFonts w:ascii="Cambria Math" w:hAnsi="Cambria Math"/>
          </w:rPr>
          <m:t>M1</m:t>
        </m:r>
      </m:oMath>
      <w:r>
        <w:t xml:space="preserve"> is preceding 10-year median and </w:t>
      </w:r>
      <m:oMath>
        <m:r>
          <w:rPr>
            <w:rFonts w:ascii="Cambria Math" w:hAnsi="Cambria Math"/>
          </w:rPr>
          <m:t>M2</m:t>
        </m:r>
      </m:oMath>
      <w:r>
        <w:t xml:space="preserve"> is subsequent 10-year median. We used medians since they are more robust estimator of central tendency than means (Rubino and McCarthy 2004, Camarero et al. 2011). Site disturbance chronologies were constructed by averaging the individual disturbances series annually. To separate growth peaks produced by disturbance events and expressing stand-wise disturbances from those by climate, we considered a threshold of 50 % (</w:t>
      </w:r>
      <w:commentRangeStart w:id="234"/>
      <w:r>
        <w:t>DUDA</w:t>
      </w:r>
      <w:commentRangeEnd w:id="234"/>
      <w:r w:rsidR="00C161BD">
        <w:rPr>
          <w:rStyle w:val="Refdecomentario"/>
        </w:rPr>
        <w:commentReference w:id="234"/>
      </w:r>
      <w:r>
        <w:t>) of GC and more than 50% of the individual trees displaying the same growth changes was considered a stand-wise disturbance.</w:t>
      </w:r>
    </w:p>
    <w:p w14:paraId="2B42AD8C" w14:textId="77777777" w:rsidR="00235DE7" w:rsidRDefault="0026158F">
      <w:pPr>
        <w:pStyle w:val="Ttulo2"/>
      </w:pPr>
      <w:bookmarkStart w:id="235" w:name="resilience"/>
      <w:bookmarkEnd w:id="235"/>
      <w:r>
        <w:lastRenderedPageBreak/>
        <w:t>Resilience</w:t>
      </w:r>
    </w:p>
    <w:p w14:paraId="3808A096" w14:textId="77777777" w:rsidR="00235DE7" w:rsidRDefault="0026158F">
      <w:r>
        <w:t>To evaluate the effects of drougth events on greeennes and tree growth (BAI) we used three resilience indices proposed by Lloret et al. (2011): resilience (</w:t>
      </w:r>
      <w:r>
        <w:rPr>
          <w:i/>
        </w:rPr>
        <w:t>Rs</w:t>
      </w:r>
      <w:r>
        <w:t>), resistance (</w:t>
      </w:r>
      <w:r>
        <w:rPr>
          <w:i/>
        </w:rPr>
        <w:t>Rt</w:t>
      </w:r>
      <w:r>
        <w:t>), and recovery (</w:t>
      </w:r>
      <w:r>
        <w:rPr>
          <w:i/>
        </w:rPr>
        <w:t>Rc</w:t>
      </w:r>
      <w:r>
        <w:t>). The resistance index (</w:t>
      </w:r>
      <w:r>
        <w:rPr>
          <w:i/>
        </w:rPr>
        <w:t>Rt</w:t>
      </w:r>
      <w:r>
        <w:t>) quantifies the severity of the impact of the disturbance in the year it occurred. It is estimated as the ratio between the performance during and before the disturbance (drought) event:</w:t>
      </w:r>
    </w:p>
    <w:p w14:paraId="3E057455" w14:textId="77777777" w:rsidR="00235DE7" w:rsidRDefault="0026158F">
      <w:pPr>
        <w:pStyle w:val="Textodecuerpo"/>
      </w:pPr>
      <w:r>
        <w:t>Resistance (</w:t>
      </w:r>
      <w:r>
        <w:rPr>
          <w:i/>
        </w:rPr>
        <w:t>Rt</w:t>
      </w:r>
      <w:r>
        <w:t>) = Drought / Predrought</w:t>
      </w:r>
    </w:p>
    <w:p w14:paraId="724CB28C" w14:textId="77777777" w:rsidR="00235DE7" w:rsidRDefault="0026158F">
      <w:pPr>
        <w:pStyle w:val="Textodecuerpo"/>
      </w:pPr>
      <w:r>
        <w:t>The Recovery index (</w:t>
      </w:r>
      <w:r>
        <w:rPr>
          <w:i/>
        </w:rPr>
        <w:t>Rc</w:t>
      </w:r>
      <w:r>
        <w:t>) is the ability to recover from disturbance relative to its severity, and it is estimated as the ratio between performance after and during disturbance:</w:t>
      </w:r>
    </w:p>
    <w:p w14:paraId="036AA49E" w14:textId="77777777" w:rsidR="00235DE7" w:rsidRDefault="0026158F">
      <w:pPr>
        <w:pStyle w:val="Textodecuerpo"/>
      </w:pPr>
      <w:r>
        <w:t>Recovery (</w:t>
      </w:r>
      <w:r>
        <w:rPr>
          <w:i/>
        </w:rPr>
        <w:t>Rc</w:t>
      </w:r>
      <w:r>
        <w:t>) = Postdrought / Drought</w:t>
      </w:r>
    </w:p>
    <w:p w14:paraId="2D39E956" w14:textId="77777777" w:rsidR="00235DE7" w:rsidRDefault="0026158F">
      <w:pPr>
        <w:pStyle w:val="Textodecuerpo"/>
      </w:pPr>
      <w:r>
        <w:t>The Resilience index (</w:t>
      </w:r>
      <w:r>
        <w:rPr>
          <w:i/>
        </w:rPr>
        <w:t>Rs</w:t>
      </w:r>
      <w:r>
        <w:t>) is the capacity to reach pre-disturbance performance levels, and it is estimated as the ratio between the performance after and before disturbance:</w:t>
      </w:r>
    </w:p>
    <w:p w14:paraId="21B95AF7" w14:textId="77777777" w:rsidR="00235DE7" w:rsidRDefault="0026158F">
      <w:pPr>
        <w:pStyle w:val="Textodecuerpo"/>
      </w:pPr>
      <w:r>
        <w:t>Resilience (</w:t>
      </w:r>
      <w:r>
        <w:rPr>
          <w:i/>
        </w:rPr>
        <w:t>Rs</w:t>
      </w:r>
      <w:r>
        <w:t>) = Postdrought / Predrought</w:t>
      </w:r>
    </w:p>
    <w:p w14:paraId="5EE37D96" w14:textId="080A774F" w:rsidR="00235DE7" w:rsidRDefault="0026158F">
      <w:pPr>
        <w:pStyle w:val="Textodecuerpo"/>
      </w:pPr>
      <w:r>
        <w:t>We computed the values of these indices for tree growth (BAI) and greenness during each drought event. We considered 2005 and 2012 as single</w:t>
      </w:r>
      <w:del w:id="236" w:author="Guillermo Gea Izquierdo" w:date="2018-02-07T12:31:00Z">
        <w:r w:rsidDel="00F209CB">
          <w:delText>s</w:delText>
        </w:r>
      </w:del>
      <w:r>
        <w:t xml:space="preserve"> drought events. The predrought and postdrought values of each target variable (</w:t>
      </w:r>
      <w:r>
        <w:rPr>
          <w:i/>
        </w:rPr>
        <w:t>i.e.</w:t>
      </w:r>
      <w:r>
        <w:t xml:space="preserve">: BAI or EVI) were computed as the mean value during a period of three years before and after the drougth event respectively. A period of three years was chosen because we found similar results comparing periods of two, three and four years (Figure S4) and this length was used in other studies (Gazol et al. </w:t>
      </w:r>
      <w:commentRangeStart w:id="237"/>
      <w:r>
        <w:t>2017</w:t>
      </w:r>
      <w:commentRangeEnd w:id="237"/>
      <w:r w:rsidR="00F209CB">
        <w:rPr>
          <w:rStyle w:val="Refdecomentario"/>
        </w:rPr>
        <w:commentReference w:id="237"/>
      </w:r>
      <w:r>
        <w:t>).</w:t>
      </w:r>
      <w:ins w:id="238" w:author="Guillermo Gea Izquierdo" w:date="2018-02-07T12:34:00Z">
        <w:r w:rsidR="00904DF5">
          <w:t xml:space="preserve"> In addition we calculated the same indices for BAI data for X drought events (2SD of hydrological year precipitation) since </w:t>
        </w:r>
      </w:ins>
    </w:p>
    <w:p w14:paraId="5855C4BF" w14:textId="77777777" w:rsidR="00235DE7" w:rsidRDefault="0026158F">
      <w:pPr>
        <w:pStyle w:val="Ttulo2"/>
      </w:pPr>
      <w:bookmarkStart w:id="239" w:name="statistical-analysis"/>
      <w:bookmarkEnd w:id="239"/>
      <w:r>
        <w:t>Statistical analysis</w:t>
      </w:r>
    </w:p>
    <w:p w14:paraId="6D69CABF" w14:textId="50A898C8" w:rsidR="00235DE7" w:rsidRDefault="0026158F">
      <w:r>
        <w:t xml:space="preserve">We used robust two-way ANOVAs to test for differences between drought events (2005 and 2012) and </w:t>
      </w:r>
      <w:ins w:id="240" w:author="Guillermo Gea Izquierdo" w:date="2018-02-07T12:39:00Z">
        <w:r w:rsidR="00DF3326">
          <w:t xml:space="preserve">the two studied </w:t>
        </w:r>
      </w:ins>
      <w:r>
        <w:t>oak population</w:t>
      </w:r>
      <w:ins w:id="241" w:author="Guillermo Gea Izquierdo" w:date="2018-02-07T12:39:00Z">
        <w:r w:rsidR="00DF3326">
          <w:t>s</w:t>
        </w:r>
      </w:ins>
      <w:r>
        <w:t xml:space="preserve"> (northern and southern slopes</w:t>
      </w:r>
      <w:ins w:id="242" w:author="Guillermo Gea Izquierdo" w:date="2018-02-07T12:34:00Z">
        <w:r w:rsidR="00904DF5">
          <w:t>/aspect?</w:t>
        </w:r>
      </w:ins>
      <w:r>
        <w:t>) for each of the three resilience indices studied. These test were used be</w:t>
      </w:r>
      <w:del w:id="243" w:author="Guillermo Gea Izquierdo" w:date="2018-02-07T12:39:00Z">
        <w:r w:rsidDel="00DF3326">
          <w:delText>a</w:delText>
        </w:r>
      </w:del>
      <w:r>
        <w:t>c</w:t>
      </w:r>
      <w:ins w:id="244" w:author="Guillermo Gea Izquierdo" w:date="2018-02-07T12:39:00Z">
        <w:r w:rsidR="00DF3326">
          <w:t>a</w:t>
        </w:r>
      </w:ins>
      <w:r>
        <w:t xml:space="preserve">use original and log-transformed data </w:t>
      </w:r>
      <w:del w:id="245" w:author="Guillermo Gea Izquierdo" w:date="2018-02-07T12:39:00Z">
        <w:r w:rsidDel="00DF3326">
          <w:delText xml:space="preserve">both </w:delText>
        </w:r>
      </w:del>
      <w:r>
        <w:t xml:space="preserve">did not </w:t>
      </w:r>
      <w:del w:id="246" w:author="Guillermo Gea Izquierdo" w:date="2018-02-07T12:40:00Z">
        <w:r w:rsidDel="00DF3326">
          <w:delText xml:space="preserve">match </w:delText>
        </w:r>
      </w:del>
      <w:ins w:id="247" w:author="Guillermo Gea Izquierdo" w:date="2018-02-07T12:40:00Z">
        <w:r w:rsidR="00DF3326">
          <w:t xml:space="preserve">followed </w:t>
        </w:r>
      </w:ins>
      <w:r>
        <w:t xml:space="preserve">the assumptions of normality and homogeneity of variance (Wilcox 2012). Robust measures of central tendency (M-estimator based on Huber’s Psi) were used since they were close to the mean value in all cases (Wilcox 2012). When running the robust ANOVA test, data were boostrapped 3000 times and trimmed automatically to control the potential influence of outliers (Field et al. 2012, Wilcox 2012). Post-hoc differences were assessed pairwise using a similar boostrap test. All the robust ANOVA and post-hoc tests were carried out using the </w:t>
      </w:r>
      <w:r>
        <w:rPr>
          <w:rStyle w:val="VerbatimChar"/>
        </w:rPr>
        <w:t>WRS2</w:t>
      </w:r>
      <w:r>
        <w:t xml:space="preserve"> (Mair et al. 2017) and </w:t>
      </w:r>
      <w:r>
        <w:rPr>
          <w:rStyle w:val="VerbatimChar"/>
        </w:rPr>
        <w:t>rcompanion</w:t>
      </w:r>
      <w:r>
        <w:t xml:space="preserve"> (Mangiafico 2017) R packages. The level of significance was set to 0.05 and adjusted for multiple comparisons. All analyses were carried out in R software (R Core Team 2017) using several packages (see Supplementary S?)</w:t>
      </w:r>
    </w:p>
    <w:p w14:paraId="0E93E8CB" w14:textId="77777777" w:rsidR="00235DE7" w:rsidRDefault="0026158F">
      <w:pPr>
        <w:pStyle w:val="Ttulo1"/>
      </w:pPr>
      <w:bookmarkStart w:id="248" w:name="results"/>
      <w:bookmarkEnd w:id="248"/>
      <w:commentRangeStart w:id="249"/>
      <w:r>
        <w:lastRenderedPageBreak/>
        <w:t>Results</w:t>
      </w:r>
      <w:commentRangeEnd w:id="249"/>
      <w:r w:rsidR="00BD4613">
        <w:rPr>
          <w:rStyle w:val="Refdecomentario"/>
          <w:rFonts w:asciiTheme="minorHAnsi" w:eastAsiaTheme="minorHAnsi" w:hAnsiTheme="minorHAnsi" w:cstheme="minorBidi"/>
          <w:b w:val="0"/>
          <w:bCs w:val="0"/>
        </w:rPr>
        <w:commentReference w:id="249"/>
      </w:r>
    </w:p>
    <w:p w14:paraId="5B565A55" w14:textId="1DA362EA" w:rsidR="00235DE7" w:rsidRDefault="00F9745A">
      <w:pPr>
        <w:pStyle w:val="Ttulo2"/>
      </w:pPr>
      <w:bookmarkStart w:id="250" w:name="vegetation-greenness"/>
      <w:bookmarkEnd w:id="250"/>
      <w:ins w:id="251" w:author="Guillermo Gea Izquierdo" w:date="2018-02-07T12:54:00Z">
        <w:r>
          <w:t xml:space="preserve">Time trends in </w:t>
        </w:r>
      </w:ins>
      <w:r w:rsidR="0026158F">
        <w:t>Vegetation Greenness</w:t>
      </w:r>
    </w:p>
    <w:p w14:paraId="1AD45DA0" w14:textId="69340925" w:rsidR="00235DE7" w:rsidRDefault="0026158F">
      <w:del w:id="252" w:author="Guillermo Gea Izquierdo" w:date="2018-02-07T12:46:00Z">
        <w:r w:rsidDel="0005457B">
          <w:delText xml:space="preserve">Trends </w:delText>
        </w:r>
      </w:del>
      <w:ins w:id="253" w:author="Guillermo Gea Izquierdo" w:date="2018-02-07T12:46:00Z">
        <w:r w:rsidR="0005457B">
          <w:t xml:space="preserve">The </w:t>
        </w:r>
      </w:ins>
      <w:r>
        <w:t xml:space="preserve">analysis </w:t>
      </w:r>
      <w:ins w:id="254" w:author="Guillermo Gea Izquierdo" w:date="2018-02-07T12:46:00Z">
        <w:r w:rsidR="0005457B">
          <w:t xml:space="preserve">of greenness time trends </w:t>
        </w:r>
      </w:ins>
      <w:r>
        <w:t xml:space="preserve">showed that 78.9 % of the pixels of </w:t>
      </w:r>
      <w:r>
        <w:rPr>
          <w:i/>
        </w:rPr>
        <w:t>Quercus pyrenaica</w:t>
      </w:r>
      <w:r>
        <w:t xml:space="preserve"> forests experienced an EVI positive trend for the 2000-2016 </w:t>
      </w:r>
      <w:proofErr w:type="gramStart"/>
      <w:r>
        <w:t>period</w:t>
      </w:r>
      <w:proofErr w:type="gramEnd"/>
      <w:r>
        <w:t>, of which 31.67 % were significant</w:t>
      </w:r>
      <w:del w:id="255" w:author="Guillermo Gea Izquierdo" w:date="2018-02-07T12:47:00Z">
        <w:r w:rsidDel="0005457B">
          <w:delText xml:space="preserve"> trends</w:delText>
        </w:r>
      </w:del>
      <w:r>
        <w:t xml:space="preserve">. The strongest trends were observed in </w:t>
      </w:r>
      <w:commentRangeStart w:id="256"/>
      <w:r>
        <w:t xml:space="preserve">southwestern populations </w:t>
      </w:r>
      <w:commentRangeEnd w:id="256"/>
      <w:r w:rsidR="0005457B">
        <w:rPr>
          <w:rStyle w:val="Refdecomentario"/>
        </w:rPr>
        <w:commentReference w:id="256"/>
      </w:r>
      <w:r>
        <w:t>(Figure S2)</w:t>
      </w:r>
      <w:ins w:id="257" w:author="Guillermo Gea Izquierdo" w:date="2018-02-07T12:47:00Z">
        <w:r w:rsidR="0005457B">
          <w:t>, which are coincident with the Cáñar site</w:t>
        </w:r>
        <w:proofErr w:type="gramStart"/>
        <w:r w:rsidR="0005457B">
          <w:t>???</w:t>
        </w:r>
      </w:ins>
      <w:r>
        <w:t>.</w:t>
      </w:r>
      <w:proofErr w:type="gramEnd"/>
      <w:r>
        <w:t xml:space="preserve"> Vegetation greenness of </w:t>
      </w:r>
      <w:r>
        <w:rPr>
          <w:i/>
        </w:rPr>
        <w:t>Q. pyrenaica</w:t>
      </w:r>
      <w:r>
        <w:t xml:space="preserve"> forests </w:t>
      </w:r>
      <w:proofErr w:type="gramStart"/>
      <w:r>
        <w:t>were</w:t>
      </w:r>
      <w:proofErr w:type="gramEnd"/>
      <w:r>
        <w:t xml:space="preserve"> lower during both the 2005 and 2012 years than the greenness observed for the reference period (Figure 2a). The lowest values for EVI standardized anomalies were recorded in 2005 being singnificantly lower (-2.285 ± 0.029) than </w:t>
      </w:r>
      <w:ins w:id="258" w:author="Guillermo Gea Izquierdo" w:date="2018-02-07T12:47:00Z">
        <w:r w:rsidR="0005457B">
          <w:t xml:space="preserve">those in </w:t>
        </w:r>
      </w:ins>
      <w:r>
        <w:t>2012 (-0.418 ± 0.029) (LSMEANS, t.ratio = -45.358; p_value &lt; 0.0001), particularly for northern populations (Figure 2b). Reduction in annual EVI mean was considerably higher in northern populations than in southern ones during the 2005 drought (Figure 2b).</w:t>
      </w:r>
    </w:p>
    <w:p w14:paraId="6018886F" w14:textId="4493923D" w:rsidR="00235DE7" w:rsidRDefault="0026158F">
      <w:pPr>
        <w:pStyle w:val="Textodecuerpo"/>
      </w:pPr>
      <w:r>
        <w:t xml:space="preserve">According to the standardized anomalies, </w:t>
      </w:r>
      <w:r>
        <w:rPr>
          <w:i/>
        </w:rPr>
        <w:t>Q. pyrenaica</w:t>
      </w:r>
      <w:r>
        <w:t xml:space="preserve"> forests suffered a </w:t>
      </w:r>
      <w:ins w:id="259" w:author="Guillermo Gea Izquierdo" w:date="2018-02-07T12:48:00Z">
        <w:r w:rsidR="0005457B">
          <w:t>‘</w:t>
        </w:r>
      </w:ins>
      <w:r>
        <w:t xml:space="preserve">browning </w:t>
      </w:r>
      <w:ins w:id="260" w:author="Guillermo Gea Izquierdo" w:date="2018-02-07T12:48:00Z">
        <w:r w:rsidR="0005457B">
          <w:t xml:space="preserve">episode’ </w:t>
        </w:r>
      </w:ins>
      <w:r>
        <w:t xml:space="preserve">during 2005 drought event (99.36 % and 79.37 % of the pixels for northern and southern populations respectively), </w:t>
      </w:r>
      <w:del w:id="261" w:author="Guillermo Gea Izquierdo" w:date="2018-02-07T12:48:00Z">
        <w:r w:rsidDel="0005457B">
          <w:delText xml:space="preserve">however </w:delText>
        </w:r>
      </w:del>
      <w:ins w:id="262" w:author="Guillermo Gea Izquierdo" w:date="2018-02-07T12:48:00Z">
        <w:r w:rsidR="0005457B">
          <w:t xml:space="preserve">yet </w:t>
        </w:r>
      </w:ins>
      <w:r>
        <w:t xml:space="preserve">no changes </w:t>
      </w:r>
      <w:ins w:id="263" w:author="Guillermo Gea Izquierdo" w:date="2018-02-07T12:49:00Z">
        <w:r w:rsidR="0005457B">
          <w:t xml:space="preserve">in greenness </w:t>
        </w:r>
      </w:ins>
      <w:r>
        <w:t xml:space="preserve">were observed </w:t>
      </w:r>
      <w:del w:id="264" w:author="Guillermo Gea Izquierdo" w:date="2018-02-07T12:48:00Z">
        <w:r w:rsidDel="0005457B">
          <w:delText xml:space="preserve">for </w:delText>
        </w:r>
      </w:del>
      <w:ins w:id="265" w:author="Guillermo Gea Izquierdo" w:date="2018-02-07T12:48:00Z">
        <w:r w:rsidR="0005457B">
          <w:t xml:space="preserve">in response to </w:t>
        </w:r>
      </w:ins>
      <w:r>
        <w:t>the 2012 drought (Figure S3).</w:t>
      </w:r>
    </w:p>
    <w:p w14:paraId="2836E4D7" w14:textId="58DB5C4A" w:rsidR="00235DE7" w:rsidRDefault="008E1A0E">
      <w:pPr>
        <w:pStyle w:val="Ttulo2"/>
      </w:pPr>
      <w:bookmarkStart w:id="266" w:name="responses-to-drougth-greenness"/>
      <w:bookmarkEnd w:id="266"/>
      <w:ins w:id="267" w:author="Guillermo Gea Izquierdo" w:date="2018-02-07T12:54:00Z">
        <w:r>
          <w:t xml:space="preserve">Greenness resilience </w:t>
        </w:r>
      </w:ins>
      <w:del w:id="268" w:author="Guillermo Gea Izquierdo" w:date="2018-02-07T12:54:00Z">
        <w:r w:rsidR="0026158F" w:rsidDel="008E1A0E">
          <w:delText xml:space="preserve">Responses </w:delText>
        </w:r>
      </w:del>
      <w:r w:rsidR="0026158F">
        <w:t>to drougth</w:t>
      </w:r>
      <w:del w:id="269" w:author="Guillermo Gea Izquierdo" w:date="2018-02-07T12:54:00Z">
        <w:r w:rsidR="0026158F" w:rsidDel="008E1A0E">
          <w:delText>: greenness</w:delText>
        </w:r>
      </w:del>
      <w:ins w:id="270" w:author="Guillermo Gea Izquierdo" w:date="2018-02-07T12:54:00Z">
        <w:r>
          <w:t xml:space="preserve"> events</w:t>
        </w:r>
      </w:ins>
    </w:p>
    <w:p w14:paraId="5CF5CFC4" w14:textId="7BC22F20" w:rsidR="00235DE7" w:rsidRDefault="0026158F">
      <w:r>
        <w:rPr>
          <w:i/>
        </w:rPr>
        <w:t xml:space="preserve">Q. </w:t>
      </w:r>
      <w:proofErr w:type="gramStart"/>
      <w:r>
        <w:rPr>
          <w:i/>
        </w:rPr>
        <w:t>pyrenaica</w:t>
      </w:r>
      <w:proofErr w:type="gramEnd"/>
      <w:r>
        <w:t xml:space="preserve"> forest showed significantly lower resistance</w:t>
      </w:r>
      <w:ins w:id="271" w:author="Guillermo Gea Izquierdo" w:date="2018-02-07T13:06:00Z">
        <w:r w:rsidR="00817EB4">
          <w:t xml:space="preserve"> (Rt)</w:t>
        </w:r>
      </w:ins>
      <w:r>
        <w:t xml:space="preserve"> to </w:t>
      </w:r>
      <w:ins w:id="272" w:author="Guillermo Gea Izquierdo" w:date="2018-02-07T12:55:00Z">
        <w:r w:rsidR="00140D39">
          <w:t xml:space="preserve">the </w:t>
        </w:r>
      </w:ins>
      <w:r>
        <w:t>2005 drought event than to</w:t>
      </w:r>
      <w:ins w:id="273" w:author="Guillermo Gea Izquierdo" w:date="2018-02-07T12:55:00Z">
        <w:r w:rsidR="00140D39">
          <w:t xml:space="preserve"> that in</w:t>
        </w:r>
      </w:ins>
      <w:r>
        <w:t xml:space="preserve"> 2012 </w:t>
      </w:r>
      <w:del w:id="274" w:author="Guillermo Gea Izquierdo" w:date="2018-02-07T12:55:00Z">
        <w:r w:rsidDel="00140D39">
          <w:delText xml:space="preserve">one </w:delText>
        </w:r>
      </w:del>
      <w:r>
        <w:t>(Table 3; Figure 3a). The 2005 drought reduced the greenness of oak</w:t>
      </w:r>
      <w:ins w:id="275" w:author="Guillermo Gea Izquierdo" w:date="2018-02-07T12:55:00Z">
        <w:r w:rsidR="00140D39">
          <w:t>s</w:t>
        </w:r>
      </w:ins>
      <w:r>
        <w:t xml:space="preserve"> to </w:t>
      </w:r>
      <w:proofErr w:type="gramStart"/>
      <w:ins w:id="276" w:author="Guillermo Gea Izquierdo" w:date="2018-02-07T12:55:00Z">
        <w:r w:rsidR="00140D39">
          <w:t>a</w:t>
        </w:r>
        <w:proofErr w:type="gramEnd"/>
        <w:r w:rsidR="00140D39">
          <w:t xml:space="preserve"> </w:t>
        </w:r>
      </w:ins>
      <w:r>
        <w:t xml:space="preserve">85.8 % </w:t>
      </w:r>
      <w:ins w:id="277" w:author="Guillermo Gea Izquierdo" w:date="2018-02-07T12:55:00Z">
        <w:r w:rsidR="00140D39">
          <w:t xml:space="preserve">respect the reference period? </w:t>
        </w:r>
      </w:ins>
      <w:proofErr w:type="gramStart"/>
      <w:r>
        <w:t>while</w:t>
      </w:r>
      <w:proofErr w:type="gramEnd"/>
      <w:r>
        <w:t xml:space="preserve"> the 2012 reduced</w:t>
      </w:r>
      <w:ins w:id="278" w:author="Guillermo Gea Izquierdo" w:date="2018-02-07T12:55:00Z">
        <w:r w:rsidR="00140D39">
          <w:t xml:space="preserve"> it</w:t>
        </w:r>
      </w:ins>
      <w:r>
        <w:t xml:space="preserve"> 94.3 % (Table S1). Southern populations showed significantly higher values of resistance to drought than northern ones (Table 3), except for 2012 where non-significant differences were recorded (Table S1. Figures 3a, 4a).</w:t>
      </w:r>
    </w:p>
    <w:p w14:paraId="5D306CDD" w14:textId="78D38DD5" w:rsidR="00235DE7" w:rsidRDefault="0026158F">
      <w:pPr>
        <w:pStyle w:val="Textodecuerpo"/>
      </w:pPr>
      <w:r>
        <w:t xml:space="preserve">The oak forests recovered </w:t>
      </w:r>
      <w:ins w:id="279" w:author="Guillermo Gea Izquierdo" w:date="2018-02-07T13:06:00Z">
        <w:r w:rsidR="00817EB4">
          <w:t xml:space="preserve">(Rc) </w:t>
        </w:r>
      </w:ins>
      <w:r>
        <w:t xml:space="preserve">their greenness significantly more rapidly after the 2005 drought than after 2012 (Tables 3, S1). In the </w:t>
      </w:r>
      <w:ins w:id="280" w:author="Guillermo Gea Izquierdo" w:date="2018-02-07T13:03:00Z">
        <w:r w:rsidR="001C7B0C">
          <w:t xml:space="preserve">3-year </w:t>
        </w:r>
      </w:ins>
      <w:r>
        <w:t xml:space="preserve">period after </w:t>
      </w:r>
      <w:ins w:id="281" w:author="Guillermo Gea Izquierdo" w:date="2018-02-07T13:03:00Z">
        <w:r w:rsidR="001C7B0C">
          <w:t xml:space="preserve">the </w:t>
        </w:r>
      </w:ins>
      <w:r>
        <w:t xml:space="preserve">2005 drought, greeness achieved was </w:t>
      </w:r>
      <w:commentRangeStart w:id="282"/>
      <w:r>
        <w:t>112 % (Rc = 1.12) and after 2012 was 105.7 %</w:t>
      </w:r>
      <w:commentRangeEnd w:id="282"/>
      <w:r w:rsidR="001C7B0C">
        <w:rPr>
          <w:rStyle w:val="Refdecomentario"/>
        </w:rPr>
        <w:commentReference w:id="282"/>
      </w:r>
      <w:r>
        <w:t xml:space="preserve"> (Rc = 1.057) (Table S1). A similar recovery after the 2005 and 2012 drought event was observed for southern populations (p = 0.2453; Figure 4a), whilst the northern populations showed a significantly greater recovery after the 2005 drought than after the 2012 drought (Figure 4a).</w:t>
      </w:r>
    </w:p>
    <w:p w14:paraId="25CD523F" w14:textId="3BA204F5" w:rsidR="00235DE7" w:rsidRDefault="0026158F">
      <w:pPr>
        <w:pStyle w:val="Textodecuerpo"/>
      </w:pPr>
      <w:commentRangeStart w:id="283"/>
      <w:r>
        <w:t>Resilience</w:t>
      </w:r>
      <w:commentRangeEnd w:id="283"/>
      <w:r w:rsidR="00FF634C">
        <w:rPr>
          <w:rStyle w:val="Refdecomentario"/>
        </w:rPr>
        <w:commentReference w:id="283"/>
      </w:r>
      <w:r>
        <w:t xml:space="preserve"> </w:t>
      </w:r>
      <w:ins w:id="284" w:author="Guillermo Gea Izquierdo" w:date="2018-02-07T13:06:00Z">
        <w:r w:rsidR="00817EB4">
          <w:t xml:space="preserve">(Rs) </w:t>
        </w:r>
      </w:ins>
      <w:del w:id="285" w:author="Guillermo Gea Izquierdo" w:date="2018-02-07T13:05:00Z">
        <w:r w:rsidDel="00817EB4">
          <w:delText>values were</w:delText>
        </w:r>
      </w:del>
      <w:ins w:id="286" w:author="Guillermo Gea Izquierdo" w:date="2018-02-07T13:05:00Z">
        <w:r w:rsidR="00817EB4">
          <w:t>was</w:t>
        </w:r>
      </w:ins>
      <w:r>
        <w:t xml:space="preserve"> significantly higher for the 2012 drought event than for 2005 (Tables 3, S1), although both values were close to 1 indicating that greenness level was rather similar after each disturbance event (Table S1). The southern populations showed higher resilience values than the northern ones, although they were not significantly different for 2005 drought (p = 0.036; Figures 3a, 4a).</w:t>
      </w:r>
    </w:p>
    <w:p w14:paraId="50D90D4F" w14:textId="61EADDA1" w:rsidR="00235DE7" w:rsidRDefault="003D6961">
      <w:pPr>
        <w:pStyle w:val="Ttulo2"/>
      </w:pPr>
      <w:bookmarkStart w:id="287" w:name="growth-trends"/>
      <w:bookmarkEnd w:id="287"/>
      <w:ins w:id="288" w:author="Guillermo Gea Izquierdo" w:date="2018-02-07T13:09:00Z">
        <w:r>
          <w:lastRenderedPageBreak/>
          <w:t xml:space="preserve">Radial </w:t>
        </w:r>
      </w:ins>
      <w:r w:rsidR="0026158F">
        <w:t>Growth trends</w:t>
      </w:r>
      <w:ins w:id="289" w:author="Guillermo Gea Izquierdo" w:date="2018-02-07T13:09:00Z">
        <w:r>
          <w:t xml:space="preserve"> </w:t>
        </w:r>
      </w:ins>
      <w:ins w:id="290" w:author="Guillermo Gea Izquierdo" w:date="2018-02-07T13:19:00Z">
        <w:r w:rsidR="00BD4613">
          <w:t>and climate</w:t>
        </w:r>
      </w:ins>
    </w:p>
    <w:p w14:paraId="31E0620C" w14:textId="233E2039" w:rsidR="00235DE7" w:rsidRDefault="00B42673">
      <w:ins w:id="291" w:author="Guillermo Gea Izquierdo" w:date="2018-02-07T14:50:00Z">
        <w:r>
          <w:t>Likely a</w:t>
        </w:r>
      </w:ins>
      <w:ins w:id="292" w:author="Guillermo Gea Izquierdo" w:date="2018-02-07T13:10:00Z">
        <w:r w:rsidR="003D6961">
          <w:t xml:space="preserve">s a consequence of their different management origin (i.e. land-use legacy), </w:t>
        </w:r>
      </w:ins>
      <w:del w:id="293" w:author="Guillermo Gea Izquierdo" w:date="2018-02-07T13:10:00Z">
        <w:r w:rsidR="0026158F" w:rsidDel="003D6961">
          <w:delText>T</w:delText>
        </w:r>
      </w:del>
      <w:ins w:id="294" w:author="Guillermo Gea Izquierdo" w:date="2018-02-07T13:10:00Z">
        <w:r w:rsidR="003D6961">
          <w:t>t</w:t>
        </w:r>
      </w:ins>
      <w:r w:rsidR="0026158F">
        <w:t xml:space="preserve">he trees of the southern population were older </w:t>
      </w:r>
      <w:del w:id="295" w:author="Guillermo Gea Izquierdo" w:date="2018-02-07T13:10:00Z">
        <w:r w:rsidR="0026158F" w:rsidDel="003D6961">
          <w:delText xml:space="preserve">and larger </w:delText>
        </w:r>
      </w:del>
      <w:r w:rsidR="0026158F">
        <w:t xml:space="preserve">than northern ones, particularly for the high elevation site (Ca-High) which had bigger and taller trees than the other sites (Tables 1, 2). </w:t>
      </w:r>
      <w:ins w:id="296" w:author="Guillermo Gea Izquierdo" w:date="2018-02-07T14:51:00Z">
        <w:r>
          <w:t>The c</w:t>
        </w:r>
      </w:ins>
      <w:del w:id="297" w:author="Guillermo Gea Izquierdo" w:date="2018-02-07T13:10:00Z">
        <w:r w:rsidR="0026158F" w:rsidDel="003D6961">
          <w:delText xml:space="preserve">Competence </w:delText>
        </w:r>
      </w:del>
      <w:ins w:id="298" w:author="Guillermo Gea Izquierdo" w:date="2018-02-07T13:10:00Z">
        <w:r w:rsidR="003D6961">
          <w:t xml:space="preserve">ompetition </w:t>
        </w:r>
      </w:ins>
      <w:del w:id="299" w:author="Guillermo Gea Izquierdo" w:date="2018-02-07T14:50:00Z">
        <w:r w:rsidR="0026158F" w:rsidDel="00B42673">
          <w:delText xml:space="preserve">indices </w:delText>
        </w:r>
      </w:del>
      <w:ins w:id="300" w:author="Guillermo Gea Izquierdo" w:date="2018-02-07T14:52:00Z">
        <w:r>
          <w:t>index was</w:t>
        </w:r>
      </w:ins>
      <w:del w:id="301" w:author="Guillermo Gea Izquierdo" w:date="2018-02-07T14:52:00Z">
        <w:r w:rsidR="0026158F" w:rsidDel="00B42673">
          <w:delText>were</w:delText>
        </w:r>
      </w:del>
      <w:r w:rsidR="0026158F">
        <w:t xml:space="preserve"> similar among sites </w:t>
      </w:r>
      <w:ins w:id="302" w:author="Guillermo Gea Izquierdo" w:date="2018-02-07T14:52:00Z">
        <w:r>
          <w:t>but</w:t>
        </w:r>
      </w:ins>
      <w:ins w:id="303" w:author="Guillermo Gea Izquierdo" w:date="2018-02-07T14:50:00Z">
        <w:r>
          <w:t xml:space="preserve"> plot basal area was greatest in CA_high </w:t>
        </w:r>
      </w:ins>
      <w:r w:rsidR="0026158F">
        <w:t xml:space="preserve">(Table 1). </w:t>
      </w:r>
      <w:ins w:id="304" w:author="Guillermo Gea Izquierdo" w:date="2018-02-07T14:50:00Z">
        <w:r>
          <w:t xml:space="preserve">Yet </w:t>
        </w:r>
      </w:ins>
      <w:del w:id="305" w:author="Guillermo Gea Izquierdo" w:date="2018-02-07T14:50:00Z">
        <w:r w:rsidR="0026158F" w:rsidDel="00B42673">
          <w:delText>T</w:delText>
        </w:r>
      </w:del>
      <w:ins w:id="306" w:author="Guillermo Gea Izquierdo" w:date="2018-02-07T14:50:00Z">
        <w:r>
          <w:t>t</w:t>
        </w:r>
      </w:ins>
      <w:r w:rsidR="0026158F">
        <w:t xml:space="preserve">he basal area increment (BAI) </w:t>
      </w:r>
      <w:del w:id="307" w:author="Guillermo Gea Izquierdo" w:date="2018-02-07T13:11:00Z">
        <w:r w:rsidR="0026158F" w:rsidDel="003D6961">
          <w:delText xml:space="preserve">were </w:delText>
        </w:r>
      </w:del>
      <w:del w:id="308" w:author="Guillermo Gea Izquierdo" w:date="2018-02-07T14:51:00Z">
        <w:r w:rsidR="0026158F" w:rsidDel="00B42673">
          <w:delText>different between sites (Figure 5)</w:delText>
        </w:r>
      </w:del>
      <w:ins w:id="309" w:author="Guillermo Gea Izquierdo" w:date="2018-02-07T13:12:00Z">
        <w:r w:rsidR="003D6961">
          <w:t>growth</w:t>
        </w:r>
      </w:ins>
      <w:ins w:id="310" w:author="Guillermo Gea Izquierdo" w:date="2018-02-07T14:51:00Z">
        <w:r>
          <w:t xml:space="preserve"> </w:t>
        </w:r>
      </w:ins>
      <w:ins w:id="311" w:author="Guillermo Gea Izquierdo" w:date="2018-02-07T14:52:00Z">
        <w:r>
          <w:t xml:space="preserve">in the highest plot in altitude (Ca-High) </w:t>
        </w:r>
      </w:ins>
      <w:ins w:id="312" w:author="Guillermo Gea Izquierdo" w:date="2018-02-07T14:51:00Z">
        <w:r>
          <w:t>was</w:t>
        </w:r>
      </w:ins>
      <w:ins w:id="313" w:author="Guillermo Gea Izquierdo" w:date="2018-02-07T13:12:00Z">
        <w:r w:rsidR="003D6961">
          <w:t xml:space="preserve"> the greatest</w:t>
        </w:r>
      </w:ins>
      <w:ins w:id="314" w:author="Guillermo Gea Izquierdo" w:date="2018-02-07T13:11:00Z">
        <w:r w:rsidR="003D6961">
          <w:t xml:space="preserve"> </w:t>
        </w:r>
      </w:ins>
      <w:ins w:id="315" w:author="Guillermo Gea Izquierdo" w:date="2018-02-07T14:51:00Z">
        <w:r>
          <w:t xml:space="preserve"> (Figure 5)</w:t>
        </w:r>
      </w:ins>
      <w:ins w:id="316" w:author="Guillermo Gea Izquierdo" w:date="2018-02-07T14:54:00Z">
        <w:r w:rsidR="00617F4F">
          <w:t>. Trees from this location showed</w:t>
        </w:r>
      </w:ins>
      <w:del w:id="317" w:author="Guillermo Gea Izquierdo" w:date="2018-02-07T13:11:00Z">
        <w:r w:rsidR="0026158F" w:rsidDel="003D6961">
          <w:delText xml:space="preserve">. El sitio mas elevado </w:delText>
        </w:r>
      </w:del>
      <w:del w:id="318" w:author="Guillermo Gea Izquierdo" w:date="2018-02-07T14:52:00Z">
        <w:r w:rsidR="0026158F" w:rsidDel="00B42673">
          <w:delText>(Ca-High)</w:delText>
        </w:r>
      </w:del>
      <w:del w:id="319" w:author="Guillermo Gea Izquierdo" w:date="2018-02-07T13:12:00Z">
        <w:r w:rsidR="0026158F" w:rsidDel="003D6961">
          <w:delText xml:space="preserve"> mostró mayores valores de BAI que los otros sitios</w:delText>
        </w:r>
      </w:del>
      <w:del w:id="320" w:author="Guillermo Gea Izquierdo" w:date="2018-02-07T14:54:00Z">
        <w:r w:rsidR="0026158F" w:rsidDel="00617F4F">
          <w:delText>,</w:delText>
        </w:r>
      </w:del>
      <w:ins w:id="321" w:author="Guillermo Gea Izquierdo" w:date="2018-02-07T14:54:00Z">
        <w:r w:rsidR="00617F4F">
          <w:t xml:space="preserve"> </w:t>
        </w:r>
      </w:ins>
      <w:ins w:id="322" w:author="Guillermo Gea Izquierdo" w:date="2018-02-07T13:12:00Z">
        <w:r w:rsidR="003D6961">
          <w:t>in addition a positive growth trend since the</w:t>
        </w:r>
      </w:ins>
      <w:ins w:id="323" w:author="Guillermo Gea Izquierdo" w:date="2018-02-07T14:44:00Z">
        <w:r w:rsidR="00C75493">
          <w:t xml:space="preserve"> late</w:t>
        </w:r>
      </w:ins>
      <w:ins w:id="324" w:author="Guillermo Gea Izquierdo" w:date="2018-02-07T13:12:00Z">
        <w:r w:rsidR="003D6961">
          <w:t xml:space="preserve"> 1970s</w:t>
        </w:r>
      </w:ins>
      <w:del w:id="325" w:author="Guillermo Gea Izquierdo" w:date="2018-02-07T13:12:00Z">
        <w:r w:rsidR="0026158F" w:rsidDel="003D6961">
          <w:delText xml:space="preserve"> mostrando además una tendencia positiva a partir de 1970</w:delText>
        </w:r>
      </w:del>
      <w:r w:rsidR="0026158F">
        <w:t xml:space="preserve">. </w:t>
      </w:r>
      <w:ins w:id="326" w:author="Guillermo Gea Izquierdo" w:date="2018-02-07T14:52:00Z">
        <w:r w:rsidR="007218DE">
          <w:t>This positive trend was not found in any of the other two locations</w:t>
        </w:r>
      </w:ins>
      <w:ins w:id="327" w:author="Guillermo Gea Izquierdo" w:date="2018-02-07T14:54:00Z">
        <w:r w:rsidR="00617F4F">
          <w:t xml:space="preserve"> and t</w:t>
        </w:r>
      </w:ins>
      <w:ins w:id="328" w:author="Guillermo Gea Izquierdo" w:date="2018-02-07T13:13:00Z">
        <w:r w:rsidR="003D6961">
          <w:t xml:space="preserve">he two </w:t>
        </w:r>
        <w:commentRangeStart w:id="329"/>
        <w:r w:rsidR="003D6961">
          <w:t>altitudes sampled in the Southern populations show</w:t>
        </w:r>
      </w:ins>
      <w:ins w:id="330" w:author="Guillermo Gea Izquierdo" w:date="2018-02-07T14:52:00Z">
        <w:r w:rsidR="007218DE">
          <w:t>e</w:t>
        </w:r>
      </w:ins>
      <w:ins w:id="331" w:author="Guillermo Gea Izquierdo" w:date="2018-02-07T13:13:00Z">
        <w:r w:rsidR="003D6961">
          <w:t xml:space="preserve">d differences in growth, </w:t>
        </w:r>
      </w:ins>
      <w:ins w:id="332" w:author="Guillermo Gea Izquierdo" w:date="2018-02-07T14:54:00Z">
        <w:r w:rsidR="00617F4F">
          <w:t>b</w:t>
        </w:r>
      </w:ins>
      <w:ins w:id="333" w:author="Guillermo Gea Izquierdo" w:date="2018-02-07T13:13:00Z">
        <w:r w:rsidR="003D6961">
          <w:t xml:space="preserve">eing more similar </w:t>
        </w:r>
      </w:ins>
      <w:del w:id="334" w:author="Guillermo Gea Izquierdo" w:date="2018-02-07T13:13:00Z">
        <w:r w:rsidR="0026158F" w:rsidDel="003D6961">
          <w:delText xml:space="preserve">Se observan diferencias en cuanto al crecimiento entre los sitios de las poblaciones del sur. </w:delText>
        </w:r>
      </w:del>
      <w:r w:rsidR="0026158F">
        <w:t xml:space="preserve">Ca_Low </w:t>
      </w:r>
      <w:del w:id="335" w:author="Guillermo Gea Izquierdo" w:date="2018-02-07T13:13:00Z">
        <w:r w:rsidR="0026158F" w:rsidDel="003D6961">
          <w:delText>se parece en crecimiento mas a</w:delText>
        </w:r>
      </w:del>
      <w:ins w:id="336" w:author="Guillermo Gea Izquierdo" w:date="2018-02-07T13:13:00Z">
        <w:r w:rsidR="003D6961">
          <w:t>with</w:t>
        </w:r>
      </w:ins>
      <w:r w:rsidR="0026158F">
        <w:t xml:space="preserve"> </w:t>
      </w:r>
      <w:ins w:id="337" w:author="Guillermo Gea Izquierdo" w:date="2018-02-07T13:13:00Z">
        <w:r w:rsidR="003D6961">
          <w:t>growth in the Northern population (</w:t>
        </w:r>
      </w:ins>
      <w:r w:rsidR="0026158F">
        <w:t>SJ</w:t>
      </w:r>
      <w:ins w:id="338" w:author="Guillermo Gea Izquierdo" w:date="2018-02-07T13:13:00Z">
        <w:r w:rsidR="003D6961">
          <w:t>)</w:t>
        </w:r>
      </w:ins>
      <w:r w:rsidR="0026158F">
        <w:t xml:space="preserve"> </w:t>
      </w:r>
      <w:del w:id="339" w:author="Guillermo Gea Izquierdo" w:date="2018-02-07T13:13:00Z">
        <w:r w:rsidR="0026158F" w:rsidDel="003D6961">
          <w:delText>que a</w:delText>
        </w:r>
      </w:del>
      <w:ins w:id="340" w:author="Guillermo Gea Izquierdo" w:date="2018-02-07T13:13:00Z">
        <w:r w:rsidR="003D6961">
          <w:t>than with</w:t>
        </w:r>
      </w:ins>
      <w:r w:rsidR="0026158F">
        <w:t xml:space="preserve"> Ca_High</w:t>
      </w:r>
      <w:commentRangeEnd w:id="329"/>
      <w:r w:rsidR="003D6961">
        <w:rPr>
          <w:rStyle w:val="Refdecomentario"/>
        </w:rPr>
        <w:commentReference w:id="329"/>
      </w:r>
      <w:r w:rsidR="0026158F">
        <w:t>.</w:t>
      </w:r>
    </w:p>
    <w:p w14:paraId="081E31BE" w14:textId="3AA7E675" w:rsidR="00235DE7" w:rsidRDefault="0026158F">
      <w:pPr>
        <w:pStyle w:val="Textodecuerpo"/>
      </w:pPr>
      <w:commentRangeStart w:id="341"/>
      <w:r>
        <w:t xml:space="preserve">Los tres sitios mostraron una reducción en los valores de BAI durante las sequías de </w:t>
      </w:r>
      <w:ins w:id="342" w:author="Guillermo Gea Izquierdo" w:date="2018-02-07T13:14:00Z">
        <w:r w:rsidR="00F4548E">
          <w:t xml:space="preserve">xxxxx, </w:t>
        </w:r>
      </w:ins>
      <w:r>
        <w:t xml:space="preserve">1995 y 2005, y menos evidente para el año 2012 (Figure 5). La población del norte (SJ) mostró una gran liberación en torno a 1945 fruto quizá de cortas asociadas a la actividad minera de la zona. Asimismo, esta población mostró </w:t>
      </w:r>
      <w:proofErr w:type="gramStart"/>
      <w:r>
        <w:t>un</w:t>
      </w:r>
      <w:proofErr w:type="gramEnd"/>
      <w:r>
        <w:t xml:space="preserve"> marcado descenso en BAI durante el periodo 1986 - 1999.</w:t>
      </w:r>
      <w:commentRangeEnd w:id="341"/>
      <w:r w:rsidR="007B65F2">
        <w:rPr>
          <w:rStyle w:val="Refdecomentario"/>
        </w:rPr>
        <w:commentReference w:id="341"/>
      </w:r>
    </w:p>
    <w:p w14:paraId="0966EF2A" w14:textId="2501CDCA" w:rsidR="00235DE7" w:rsidRDefault="000B706D">
      <w:pPr>
        <w:pStyle w:val="Textodecuerpo"/>
      </w:pPr>
      <w:ins w:id="343" w:author="Guillermo Gea Izquierdo" w:date="2018-02-07T13:15:00Z">
        <w:r>
          <w:t xml:space="preserve">1995 was the lowest pointer year </w:t>
        </w:r>
      </w:ins>
      <w:ins w:id="344" w:author="Guillermo Gea Izquierdo" w:date="2018-02-07T13:16:00Z">
        <w:r>
          <w:t xml:space="preserve">(i.e. the lowest growth) since 1950 </w:t>
        </w:r>
      </w:ins>
      <w:ins w:id="345" w:author="Guillermo Gea Izquierdo" w:date="2018-02-07T13:15:00Z">
        <w:r>
          <w:t xml:space="preserve">in all chronologies. </w:t>
        </w:r>
      </w:ins>
      <w:proofErr w:type="gramStart"/>
      <w:r w:rsidR="0026158F">
        <w:t>Los tres sitios mostraron valores de ring width indices bajos para el año 1995 (Figure 6).</w:t>
      </w:r>
      <w:proofErr w:type="gramEnd"/>
      <w:r w:rsidR="0026158F">
        <w:t xml:space="preserve"> </w:t>
      </w:r>
      <w:proofErr w:type="gramStart"/>
      <w:r w:rsidR="0026158F">
        <w:t>El sitio SJ mostró valores muy bajos de ring width indices en 1995, 2005, y 2012.</w:t>
      </w:r>
      <w:proofErr w:type="gramEnd"/>
      <w:r w:rsidR="0026158F">
        <w:t xml:space="preserve"> </w:t>
      </w:r>
      <w:proofErr w:type="gramStart"/>
      <w:r w:rsidR="0026158F">
        <w:t>Sin embargo esto no ocurrió igual en los sitios del sur (caL y CaH) donde si encontramos valores bajos de RWI para 1995</w:t>
      </w:r>
      <w:commentRangeStart w:id="346"/>
      <w:r w:rsidR="0026158F">
        <w:t>, pero no para 2005 y 2012.</w:t>
      </w:r>
      <w:commentRangeEnd w:id="346"/>
      <w:proofErr w:type="gramEnd"/>
      <w:r>
        <w:rPr>
          <w:rStyle w:val="Refdecomentario"/>
        </w:rPr>
        <w:commentReference w:id="346"/>
      </w:r>
    </w:p>
    <w:p w14:paraId="4CF1C705" w14:textId="77777777" w:rsidR="00235DE7" w:rsidRDefault="0026158F">
      <w:pPr>
        <w:pStyle w:val="Textodecuerpo"/>
      </w:pPr>
      <w:commentRangeStart w:id="347"/>
      <w:r>
        <w:t xml:space="preserve">Sorprende que en los sitios del sur (caH y caL), en los últimos años ha habido crecimientos muy grandes. Por ejemplo, en 2010 se observó uno de los mayores valores de RWI de toda la cronología tanto en caH como en caL. </w:t>
      </w:r>
      <w:proofErr w:type="gramStart"/>
      <w:r>
        <w:t>Algo similar ocurrió en sj para los años 2003 y 2013.</w:t>
      </w:r>
      <w:commentRangeEnd w:id="347"/>
      <w:proofErr w:type="gramEnd"/>
      <w:r w:rsidR="000B706D">
        <w:rPr>
          <w:rStyle w:val="Refdecomentario"/>
        </w:rPr>
        <w:commentReference w:id="347"/>
      </w:r>
    </w:p>
    <w:p w14:paraId="726CDD76" w14:textId="1D74C628" w:rsidR="00235DE7" w:rsidRDefault="00BD4613">
      <w:pPr>
        <w:pStyle w:val="Ttulo2"/>
      </w:pPr>
      <w:bookmarkStart w:id="348" w:name="responses-to-drougth-tree-growth"/>
      <w:bookmarkEnd w:id="348"/>
      <w:ins w:id="349" w:author="Guillermo Gea Izquierdo" w:date="2018-02-07T13:19:00Z">
        <w:r>
          <w:t>Resilience of radi</w:t>
        </w:r>
      </w:ins>
      <w:ins w:id="350" w:author="Guillermo Gea Izquierdo" w:date="2018-02-07T13:20:00Z">
        <w:r>
          <w:t>a</w:t>
        </w:r>
      </w:ins>
      <w:ins w:id="351" w:author="Guillermo Gea Izquierdo" w:date="2018-02-07T13:19:00Z">
        <w:r>
          <w:t xml:space="preserve">l tree-growth </w:t>
        </w:r>
      </w:ins>
      <w:del w:id="352" w:author="Guillermo Gea Izquierdo" w:date="2018-02-07T13:19:00Z">
        <w:r w:rsidR="0026158F" w:rsidDel="00BD4613">
          <w:delText xml:space="preserve">Responses </w:delText>
        </w:r>
      </w:del>
      <w:ins w:id="353" w:author="Guillermo Gea Izquierdo" w:date="2018-02-07T13:19:00Z">
        <w:r>
          <w:t xml:space="preserve"> </w:t>
        </w:r>
      </w:ins>
      <w:r w:rsidR="0026158F">
        <w:t>to drougth</w:t>
      </w:r>
      <w:del w:id="354" w:author="Guillermo Gea Izquierdo" w:date="2018-02-07T13:19:00Z">
        <w:r w:rsidR="0026158F" w:rsidDel="00BD4613">
          <w:delText>: t</w:delText>
        </w:r>
      </w:del>
      <w:ins w:id="355" w:author="Guillermo Gea Izquierdo" w:date="2018-02-07T13:19:00Z">
        <w:r>
          <w:t xml:space="preserve"> events</w:t>
        </w:r>
      </w:ins>
      <w:del w:id="356" w:author="Guillermo Gea Izquierdo" w:date="2018-02-07T13:19:00Z">
        <w:r w:rsidR="0026158F" w:rsidDel="00BD4613">
          <w:delText>ree-growth</w:delText>
        </w:r>
      </w:del>
    </w:p>
    <w:p w14:paraId="5578DF1E" w14:textId="242FF7B7" w:rsidR="00235DE7" w:rsidRDefault="0026158F">
      <w:r>
        <w:t xml:space="preserve">Although no significant differences were observed in the </w:t>
      </w:r>
      <w:del w:id="357" w:author="Guillermo Gea Izquierdo" w:date="2018-02-07T13:21:00Z">
        <w:r w:rsidDel="00430BB0">
          <w:delText xml:space="preserve">resistance </w:delText>
        </w:r>
      </w:del>
      <w:ins w:id="358" w:author="Guillermo Gea Izquierdo" w:date="2018-02-07T13:21:00Z">
        <w:r w:rsidR="00430BB0">
          <w:t xml:space="preserve">resistance (Rt) </w:t>
        </w:r>
      </w:ins>
      <w:r>
        <w:t xml:space="preserve">of oak </w:t>
      </w:r>
      <w:ins w:id="359" w:author="Guillermo Gea Izquierdo" w:date="2018-02-07T13:24:00Z">
        <w:r w:rsidR="00CF623C">
          <w:t xml:space="preserve">radial </w:t>
        </w:r>
      </w:ins>
      <w:r>
        <w:t xml:space="preserve">growth between the two drought events (Table 3), the 2005 drought reduced growth more than that of 2012 (Rt = 0.721 and 0.819 respectively) (Table S2). </w:t>
      </w:r>
      <w:ins w:id="360" w:author="Guillermo Gea Izquierdo" w:date="2018-02-07T13:24:00Z">
        <w:r w:rsidR="00CF623C">
          <w:t xml:space="preserve">Similar to results for greenness, </w:t>
        </w:r>
      </w:ins>
      <w:del w:id="361" w:author="Guillermo Gea Izquierdo" w:date="2018-02-07T13:24:00Z">
        <w:r w:rsidDel="00CF623C">
          <w:delText>T</w:delText>
        </w:r>
      </w:del>
      <w:ins w:id="362" w:author="Guillermo Gea Izquierdo" w:date="2018-02-07T13:24:00Z">
        <w:r w:rsidR="00CF623C">
          <w:t>t</w:t>
        </w:r>
      </w:ins>
      <w:r>
        <w:t>he northern site, which is under a drier cli</w:t>
      </w:r>
      <w:del w:id="363" w:author="Guillermo Gea Izquierdo" w:date="2018-02-07T13:24:00Z">
        <w:r w:rsidDel="00CF623C">
          <w:delText>a</w:delText>
        </w:r>
      </w:del>
      <w:r>
        <w:t>m</w:t>
      </w:r>
      <w:ins w:id="364" w:author="Guillermo Gea Izquierdo" w:date="2018-02-07T13:24:00Z">
        <w:r w:rsidR="00CF623C">
          <w:t>a</w:t>
        </w:r>
      </w:ins>
      <w:r>
        <w:t>te, showed resistance values lower than those of the southern site, especially for the 2005 drought event where the growth was reduced to 44.5 % respect to that of the preceding period (Figures 3b, 4b).</w:t>
      </w:r>
    </w:p>
    <w:p w14:paraId="1914676E" w14:textId="69EF37BE" w:rsidR="00235DE7" w:rsidRDefault="0026158F">
      <w:pPr>
        <w:pStyle w:val="Textodecuerpo"/>
      </w:pPr>
      <w:r>
        <w:t xml:space="preserve">Oak forests recovered </w:t>
      </w:r>
      <w:ins w:id="365" w:author="Guillermo Gea Izquierdo" w:date="2018-02-07T13:29:00Z">
        <w:r w:rsidR="00F57E37">
          <w:t xml:space="preserve">(Rc) </w:t>
        </w:r>
      </w:ins>
      <w:r>
        <w:t>their growth more rapidly after 2012</w:t>
      </w:r>
      <w:ins w:id="366" w:author="Guillermo Gea Izquierdo" w:date="2018-02-07T13:29:00Z">
        <w:r w:rsidR="00F57E37">
          <w:t xml:space="preserve"> (less intense drought?)</w:t>
        </w:r>
      </w:ins>
      <w:r>
        <w:t xml:space="preserve"> than after 2005 staying at levels of Rc &lt; 1 (Table S2). Northern populations showed signigicantly higher values of recovery than southern ones (Tables 3 and S2), which even not reach recovery values of Rc = 1 (Figure 3b, 4b).</w:t>
      </w:r>
    </w:p>
    <w:p w14:paraId="167A62D6" w14:textId="0A4962D4" w:rsidR="00F24BA1" w:rsidRDefault="0026158F">
      <w:pPr>
        <w:pStyle w:val="Textodecuerpo"/>
      </w:pPr>
      <w:r>
        <w:t xml:space="preserve">Significantly higher values of resilience of growth were observerd for the 2012 drought event than for the 2005 one (Table S2; Figure 4b). We found no differences of resilience values for growth between </w:t>
      </w:r>
      <w:r>
        <w:lastRenderedPageBreak/>
        <w:t>northern and southern populations (Table 3). For 2005 drought event the resilience of northern population was lower than that of southern ones, but opposite pattern was found for the 2012 drought event, with northern population showing values greater than unity (Figure 3b). Es intersante que los valores de resiliencia para el tree-growth no alcanzaron el valor 1, excepto para 2005 en la población de SJ (Rs = 1.031)</w:t>
      </w:r>
    </w:p>
    <w:p w14:paraId="6476A436" w14:textId="77777777" w:rsidR="00235DE7" w:rsidRDefault="0026158F">
      <w:pPr>
        <w:pStyle w:val="Ttulo2"/>
      </w:pPr>
      <w:bookmarkStart w:id="367" w:name="climate-and-tree-growth"/>
      <w:bookmarkEnd w:id="367"/>
      <w:r>
        <w:t>Climate and tree-growth</w:t>
      </w:r>
    </w:p>
    <w:p w14:paraId="36868DED" w14:textId="2672A5A2" w:rsidR="00235DE7" w:rsidRDefault="0026158F">
      <w:r>
        <w:t xml:space="preserve">Tree-growth exhibited a significant greater response to water availability </w:t>
      </w:r>
      <w:del w:id="368" w:author="Guillermo Gea Izquierdo" w:date="2018-02-07T14:38:00Z">
        <w:r w:rsidDel="00706865">
          <w:delText xml:space="preserve">more </w:delText>
        </w:r>
      </w:del>
      <w:r>
        <w:t xml:space="preserve">than to temperatures, as it can be expected for a Mediterranean site and a species located closer to its xeric/dry distribution limit (rear-edge). Cumulative precipitation of the hydrological year was the climatic variable with </w:t>
      </w:r>
      <w:del w:id="369" w:author="Guillermo Gea Izquierdo" w:date="2018-02-07T14:38:00Z">
        <w:r w:rsidDel="00706865">
          <w:delText xml:space="preserve">a </w:delText>
        </w:r>
      </w:del>
      <w:ins w:id="370" w:author="Guillermo Gea Izquierdo" w:date="2018-02-07T14:38:00Z">
        <w:r w:rsidR="00706865">
          <w:t xml:space="preserve">the </w:t>
        </w:r>
      </w:ins>
      <w:del w:id="371" w:author="Guillermo Gea Izquierdo" w:date="2018-02-07T14:38:00Z">
        <w:r w:rsidDel="00706865">
          <w:delText xml:space="preserve">higher </w:delText>
        </w:r>
      </w:del>
      <w:ins w:id="372" w:author="Guillermo Gea Izquierdo" w:date="2018-02-07T14:38:00Z">
        <w:r w:rsidR="00706865">
          <w:t xml:space="preserve">highest </w:t>
        </w:r>
      </w:ins>
      <w:r>
        <w:t xml:space="preserve">relationship with growth and influenced </w:t>
      </w:r>
      <w:ins w:id="373" w:author="Guillermo Gea Izquierdo" w:date="2018-02-07T14:39:00Z">
        <w:r w:rsidR="00706865">
          <w:t xml:space="preserve">similarly and </w:t>
        </w:r>
      </w:ins>
      <w:r>
        <w:t xml:space="preserve">positively the tree-growth for </w:t>
      </w:r>
      <w:del w:id="374" w:author="Guillermo Gea Izquierdo" w:date="2018-02-07T14:39:00Z">
        <w:r w:rsidDel="00706865">
          <w:delText xml:space="preserve">the </w:delText>
        </w:r>
      </w:del>
      <w:r>
        <w:t xml:space="preserve">both northern and southern populations (Figure 7a). Precipitation of previous </w:t>
      </w:r>
      <w:proofErr w:type="gramStart"/>
      <w:r>
        <w:t>december</w:t>
      </w:r>
      <w:proofErr w:type="gramEnd"/>
      <w:r>
        <w:t xml:space="preserve"> was also positively correlated with tree growth in the northern population and in the highest location of the southern population. Hydrological, </w:t>
      </w:r>
      <w:proofErr w:type="gramStart"/>
      <w:r>
        <w:t>Spring</w:t>
      </w:r>
      <w:proofErr w:type="gramEnd"/>
      <w:r>
        <w:t xml:space="preserve"> and Summer SPEI showed a strong positive correlation with tree-growth (Figure 7b), specially for </w:t>
      </w:r>
      <w:ins w:id="375" w:author="Guillermo Gea Izquierdo" w:date="2018-02-07T14:58:00Z">
        <w:r w:rsidR="00596961">
          <w:t xml:space="preserve">the </w:t>
        </w:r>
      </w:ins>
      <w:r>
        <w:t xml:space="preserve">northern population (r &gt; 0.6), </w:t>
      </w:r>
      <w:commentRangeStart w:id="376"/>
      <w:r>
        <w:t>which can be interpreted as higher sensitivity to drought of a drier site (Gea-Izquierdo and Cañellas 2014).</w:t>
      </w:r>
      <w:commentRangeEnd w:id="376"/>
      <w:r w:rsidR="00596961">
        <w:rPr>
          <w:rStyle w:val="Refdecomentario"/>
        </w:rPr>
        <w:commentReference w:id="376"/>
      </w:r>
      <w:r>
        <w:t xml:space="preserve"> </w:t>
      </w:r>
      <w:ins w:id="377" w:author="Guillermo Gea Izquierdo" w:date="2018-02-07T14:58:00Z">
        <w:r w:rsidR="00596961">
          <w:t xml:space="preserve">Relationships with </w:t>
        </w:r>
      </w:ins>
      <w:del w:id="378" w:author="Guillermo Gea Izquierdo" w:date="2018-02-07T14:59:00Z">
        <w:r w:rsidDel="00596961">
          <w:delText>T</w:delText>
        </w:r>
      </w:del>
      <w:ins w:id="379" w:author="Guillermo Gea Izquierdo" w:date="2018-02-07T14:59:00Z">
        <w:r w:rsidR="00596961">
          <w:t>t</w:t>
        </w:r>
      </w:ins>
      <w:r>
        <w:t xml:space="preserve">emperatures were </w:t>
      </w:r>
      <w:del w:id="380" w:author="Guillermo Gea Izquierdo" w:date="2018-02-07T14:59:00Z">
        <w:r w:rsidDel="00596961">
          <w:delText>much less related</w:delText>
        </w:r>
      </w:del>
      <w:ins w:id="381" w:author="Guillermo Gea Izquierdo" w:date="2018-02-07T14:59:00Z">
        <w:r w:rsidR="00596961">
          <w:t>lower than those with</w:t>
        </w:r>
      </w:ins>
      <w:del w:id="382" w:author="Guillermo Gea Izquierdo" w:date="2018-02-07T14:59:00Z">
        <w:r w:rsidDel="00596961">
          <w:delText xml:space="preserve"> to growth than</w:delText>
        </w:r>
      </w:del>
      <w:r>
        <w:t xml:space="preserve"> moisture variables. Yet </w:t>
      </w:r>
      <w:ins w:id="383" w:author="Guillermo Gea Izquierdo" w:date="2018-02-07T14:59:00Z">
        <w:r w:rsidR="00596961">
          <w:t xml:space="preserve">there were differences between northern and southern populations: </w:t>
        </w:r>
      </w:ins>
      <w:r>
        <w:t xml:space="preserve">spring maximum temperature was the most significant limitation for the tree-growth of the southern population at both elevations while maximum temperatures of the previous August were the only negative significant for the northern one (Figures 7c and 7d). </w:t>
      </w:r>
      <w:del w:id="384" w:author="Guillermo Gea Izquierdo" w:date="2018-02-07T15:00:00Z">
        <w:r w:rsidDel="00596961">
          <w:delText xml:space="preserve">Surprisingly </w:delText>
        </w:r>
      </w:del>
      <w:ins w:id="385" w:author="Guillermo Gea Izquierdo" w:date="2018-02-07T15:00:00Z">
        <w:r w:rsidR="00596961">
          <w:t xml:space="preserve">Remarkably </w:t>
        </w:r>
      </w:ins>
      <w:r>
        <w:t xml:space="preserve">minimum and maximum temperatures of current September positively influenced the tree-growth </w:t>
      </w:r>
      <w:ins w:id="386" w:author="Guillermo Gea Izquierdo" w:date="2018-02-07T15:00:00Z">
        <w:r w:rsidR="00596961">
          <w:t xml:space="preserve">only </w:t>
        </w:r>
      </w:ins>
      <w:r>
        <w:t>in the northern population.</w:t>
      </w:r>
      <w:ins w:id="387" w:author="Guillermo Gea Izquierdo" w:date="2018-02-07T15:00:00Z">
        <w:r w:rsidR="00596961">
          <w:t xml:space="preserve"> No positive relationship with temperature was found for southern trees.</w:t>
        </w:r>
      </w:ins>
    </w:p>
    <w:p w14:paraId="62FF7C8F" w14:textId="77777777" w:rsidR="00235DE7" w:rsidRDefault="0026158F">
      <w:pPr>
        <w:pStyle w:val="Ttulo2"/>
      </w:pPr>
      <w:bookmarkStart w:id="388" w:name="disturbances"/>
      <w:bookmarkEnd w:id="388"/>
      <w:r>
        <w:t>Disturbances</w:t>
      </w:r>
    </w:p>
    <w:p w14:paraId="7E5A7461" w14:textId="78F1EF0E" w:rsidR="00235DE7" w:rsidRDefault="0026158F">
      <w:r>
        <w:t xml:space="preserve">The analysis of growth changes revealed differences between sites (Figures 8 and 9). </w:t>
      </w:r>
      <w:proofErr w:type="gramStart"/>
      <w:r>
        <w:t>En el sitio del norte osbervamos dos eventos de liberación importantes (GC &gt; 50 %), que ocurren en mas de la mitad de los árboles muestreados (Figures 8 and 9).</w:t>
      </w:r>
      <w:proofErr w:type="gramEnd"/>
      <w:r>
        <w:t xml:space="preserve"> El primero de ellos desde 1940 hasta 1950, mientras que el segundo entre 1994 y 2001. </w:t>
      </w:r>
      <w:commentRangeStart w:id="389"/>
      <w:r>
        <w:t xml:space="preserve">Estos periodos se relacionan bien con eventos antrópicos: mineria (el primero de ellos) y actividades forestales el segundo (esta frase de la minería y demás la dejamos para la discusión??). </w:t>
      </w:r>
      <w:commentRangeEnd w:id="389"/>
      <w:r w:rsidR="002E5869">
        <w:rPr>
          <w:rStyle w:val="Refdecomentario"/>
        </w:rPr>
        <w:commentReference w:id="389"/>
      </w:r>
      <w:proofErr w:type="gramStart"/>
      <w:r>
        <w:t>Estos periodos se alternan con periodos de supresión.</w:t>
      </w:r>
      <w:proofErr w:type="gramEnd"/>
      <w:r>
        <w:t xml:space="preserve"> </w:t>
      </w:r>
      <w:proofErr w:type="gramStart"/>
      <w:r>
        <w:t xml:space="preserve">En los sitios del sur (caH y caL), sin embargo se observan algunos episodios débiles de supresión, aunque estos no se observan para los últimos años, de hecho incluso se observa una débil liberación </w:t>
      </w:r>
      <w:ins w:id="390" w:author="Guillermo Gea Izquierdo" w:date="2018-02-07T15:02:00Z">
        <w:r w:rsidR="002E5869">
          <w:t>cuándo???</w:t>
        </w:r>
        <w:proofErr w:type="gramEnd"/>
        <w:r w:rsidR="002E5869">
          <w:t xml:space="preserve"> </w:t>
        </w:r>
      </w:ins>
      <w:proofErr w:type="gramStart"/>
      <w:r>
        <w:t xml:space="preserve">(Figure 8) afectando a mas de </w:t>
      </w:r>
      <w:commentRangeStart w:id="391"/>
      <w:r>
        <w:t>la mitad de los árboles muestreados (Figure 9).</w:t>
      </w:r>
      <w:commentRangeEnd w:id="391"/>
      <w:proofErr w:type="gramEnd"/>
      <w:r w:rsidR="002E5869">
        <w:rPr>
          <w:rStyle w:val="Refdecomentario"/>
        </w:rPr>
        <w:commentReference w:id="391"/>
      </w:r>
    </w:p>
    <w:p w14:paraId="6F2FA5CC" w14:textId="6B08DAF4" w:rsidR="00235DE7" w:rsidRDefault="0026158F">
      <w:pPr>
        <w:pStyle w:val="Ttulo1"/>
        <w:rPr>
          <w:ins w:id="392" w:author="Guillermo Gea Izquierdo" w:date="2018-02-07T15:05:00Z"/>
        </w:rPr>
      </w:pPr>
      <w:bookmarkStart w:id="393" w:name="algunas-ideas-para-la-discussion"/>
      <w:bookmarkEnd w:id="393"/>
      <w:del w:id="394" w:author="Guillermo Gea Izquierdo" w:date="2018-02-07T15:03:00Z">
        <w:r w:rsidDel="002E5869">
          <w:lastRenderedPageBreak/>
          <w:delText>Algunas ideas para la discussion</w:delText>
        </w:r>
      </w:del>
      <w:ins w:id="395" w:author="Guillermo Gea Izquierdo" w:date="2018-02-07T15:03:00Z">
        <w:r w:rsidR="002E5869">
          <w:t>Discussion</w:t>
        </w:r>
      </w:ins>
    </w:p>
    <w:p w14:paraId="2FF67F3F" w14:textId="7F77D3AC" w:rsidR="002E5869" w:rsidRDefault="00845B9B" w:rsidP="002E5869">
      <w:pPr>
        <w:pStyle w:val="Ttulo3"/>
        <w:rPr>
          <w:ins w:id="396" w:author="Guillermo Gea Izquierdo" w:date="2018-02-07T15:05:00Z"/>
        </w:rPr>
      </w:pPr>
      <w:ins w:id="397" w:author="Guillermo Gea Izquierdo" w:date="2018-02-07T15:08:00Z">
        <w:r>
          <w:t xml:space="preserve">1) </w:t>
        </w:r>
      </w:ins>
      <w:commentRangeStart w:id="398"/>
      <w:ins w:id="399" w:author="Guillermo Gea Izquierdo" w:date="2018-02-07T15:05:00Z">
        <w:r w:rsidR="002E5869">
          <w:t>Oaks show high resilience in response to recent drought events</w:t>
        </w:r>
        <w:commentRangeEnd w:id="398"/>
        <w:r w:rsidR="002E5869">
          <w:rPr>
            <w:rStyle w:val="Refdecomentario"/>
            <w:rFonts w:asciiTheme="minorHAnsi" w:eastAsiaTheme="minorHAnsi" w:hAnsiTheme="minorHAnsi" w:cstheme="minorBidi"/>
            <w:b w:val="0"/>
            <w:bCs w:val="0"/>
          </w:rPr>
          <w:commentReference w:id="398"/>
        </w:r>
      </w:ins>
    </w:p>
    <w:p w14:paraId="6DCFF7A0" w14:textId="04B4B4A5" w:rsidR="002E5869" w:rsidRDefault="002E5869">
      <w:pPr>
        <w:rPr>
          <w:ins w:id="401" w:author="Guillermo Gea Izquierdo" w:date="2018-02-07T15:05:00Z"/>
        </w:rPr>
        <w:pPrChange w:id="402" w:author="Guillermo Gea Izquierdo" w:date="2018-02-07T15:05:00Z">
          <w:pPr>
            <w:pStyle w:val="Ttulo1"/>
          </w:pPr>
        </w:pPrChange>
      </w:pPr>
      <w:ins w:id="403" w:author="Guillermo Gea Izquierdo" w:date="2018-02-07T15:05:00Z">
        <w:r>
          <w:t>…</w:t>
        </w:r>
      </w:ins>
    </w:p>
    <w:p w14:paraId="14B8C739" w14:textId="560AC801" w:rsidR="002E5869" w:rsidRDefault="00845B9B">
      <w:pPr>
        <w:rPr>
          <w:ins w:id="404" w:author="Guillermo Gea Izquierdo" w:date="2018-02-07T15:06:00Z"/>
        </w:rPr>
        <w:pPrChange w:id="405" w:author="Guillermo Gea Izquierdo" w:date="2018-02-07T15:05:00Z">
          <w:pPr>
            <w:pStyle w:val="Ttulo1"/>
          </w:pPr>
        </w:pPrChange>
      </w:pPr>
      <w:ins w:id="406" w:author="Guillermo Gea Izquierdo" w:date="2018-02-07T15:08:00Z">
        <w:r>
          <w:rPr>
            <w:b/>
          </w:rPr>
          <w:t xml:space="preserve">2) </w:t>
        </w:r>
      </w:ins>
      <w:ins w:id="407" w:author="Guillermo Gea Izquierdo" w:date="2018-02-07T15:43:00Z">
        <w:r w:rsidR="00A377AB">
          <w:rPr>
            <w:b/>
          </w:rPr>
          <w:t>Differences in s</w:t>
        </w:r>
      </w:ins>
      <w:ins w:id="408" w:author="Guillermo Gea Izquierdo" w:date="2018-02-07T15:05:00Z">
        <w:r w:rsidR="002E5869" w:rsidRPr="00845B9B">
          <w:rPr>
            <w:b/>
            <w:rPrChange w:id="409" w:author="Guillermo Gea Izquierdo" w:date="2018-02-07T15:06:00Z">
              <w:rPr/>
            </w:rPrChange>
          </w:rPr>
          <w:t xml:space="preserve">ensitivity </w:t>
        </w:r>
      </w:ins>
      <w:ins w:id="410" w:author="Guillermo Gea Izquierdo" w:date="2018-02-07T15:06:00Z">
        <w:r>
          <w:rPr>
            <w:b/>
          </w:rPr>
          <w:t xml:space="preserve">to climate </w:t>
        </w:r>
      </w:ins>
      <w:ins w:id="411" w:author="Guillermo Gea Izquierdo" w:date="2018-02-07T15:07:00Z">
        <w:r>
          <w:rPr>
            <w:b/>
          </w:rPr>
          <w:t xml:space="preserve">and drought </w:t>
        </w:r>
      </w:ins>
      <w:ins w:id="412" w:author="Guillermo Gea Izquierdo" w:date="2018-02-07T15:05:00Z">
        <w:r w:rsidR="002E5869" w:rsidRPr="00845B9B">
          <w:rPr>
            <w:b/>
            <w:rPrChange w:id="413" w:author="Guillermo Gea Izquierdo" w:date="2018-02-07T15:06:00Z">
              <w:rPr/>
            </w:rPrChange>
          </w:rPr>
          <w:t xml:space="preserve">of </w:t>
        </w:r>
      </w:ins>
      <w:ins w:id="414" w:author="Guillermo Gea Izquierdo" w:date="2018-02-07T15:44:00Z">
        <w:r w:rsidR="00A377AB">
          <w:rPr>
            <w:b/>
          </w:rPr>
          <w:t xml:space="preserve">rear-edge </w:t>
        </w:r>
      </w:ins>
      <w:ins w:id="415" w:author="Guillermo Gea Izquierdo" w:date="2018-02-07T15:05:00Z">
        <w:r w:rsidR="002E5869" w:rsidRPr="00845B9B">
          <w:rPr>
            <w:b/>
            <w:rPrChange w:id="416" w:author="Guillermo Gea Izquierdo" w:date="2018-02-07T15:06:00Z">
              <w:rPr/>
            </w:rPrChange>
          </w:rPr>
          <w:t xml:space="preserve">oak populations </w:t>
        </w:r>
      </w:ins>
      <w:ins w:id="417" w:author="Guillermo Gea Izquierdo" w:date="2018-02-07T15:44:00Z">
        <w:r w:rsidR="00A377AB">
          <w:rPr>
            <w:b/>
          </w:rPr>
          <w:t>is explained</w:t>
        </w:r>
      </w:ins>
      <w:ins w:id="418" w:author="Guillermo Gea Izquierdo" w:date="2018-02-07T15:43:00Z">
        <w:r w:rsidR="00A377AB">
          <w:rPr>
            <w:b/>
          </w:rPr>
          <w:t xml:space="preserve"> </w:t>
        </w:r>
      </w:ins>
      <w:ins w:id="419" w:author="Guillermo Gea Izquierdo" w:date="2018-02-07T15:44:00Z">
        <w:r w:rsidR="00A377AB">
          <w:rPr>
            <w:b/>
          </w:rPr>
          <w:t>by</w:t>
        </w:r>
      </w:ins>
      <w:ins w:id="420" w:author="Guillermo Gea Izquierdo" w:date="2018-02-07T15:06:00Z">
        <w:r>
          <w:rPr>
            <w:b/>
          </w:rPr>
          <w:t xml:space="preserve"> </w:t>
        </w:r>
      </w:ins>
      <w:ins w:id="421" w:author="Guillermo Gea Izquierdo" w:date="2018-02-07T15:07:00Z">
        <w:r>
          <w:rPr>
            <w:b/>
          </w:rPr>
          <w:t xml:space="preserve">site </w:t>
        </w:r>
      </w:ins>
      <w:ins w:id="422" w:author="Guillermo Gea Izquierdo" w:date="2018-02-07T15:43:00Z">
        <w:r w:rsidR="00A377AB">
          <w:rPr>
            <w:b/>
          </w:rPr>
          <w:t>microenvironment</w:t>
        </w:r>
      </w:ins>
    </w:p>
    <w:p w14:paraId="6B13D5F5" w14:textId="271ACA4E" w:rsidR="00845B9B" w:rsidRPr="00F14BC8" w:rsidRDefault="00845B9B">
      <w:pPr>
        <w:pPrChange w:id="423" w:author="Guillermo Gea Izquierdo" w:date="2018-02-07T15:05:00Z">
          <w:pPr>
            <w:pStyle w:val="Ttulo1"/>
          </w:pPr>
        </w:pPrChange>
      </w:pPr>
      <w:ins w:id="424" w:author="Guillermo Gea Izquierdo" w:date="2018-02-07T15:07:00Z">
        <w:r>
          <w:rPr>
            <w:b/>
          </w:rPr>
          <w:t>…</w:t>
        </w:r>
      </w:ins>
    </w:p>
    <w:p w14:paraId="5A3CFC52" w14:textId="6DC9A609" w:rsidR="00A377AB" w:rsidRDefault="00A377AB">
      <w:pPr>
        <w:pStyle w:val="Ttulo3"/>
        <w:rPr>
          <w:ins w:id="425" w:author="Guillermo Gea Izquierdo" w:date="2018-02-07T15:41:00Z"/>
        </w:rPr>
      </w:pPr>
      <w:bookmarkStart w:id="426" w:name="efectos-de-la-sequia-en-el-greenneess-y-"/>
      <w:bookmarkEnd w:id="426"/>
      <w:ins w:id="427" w:author="Guillermo Gea Izquierdo" w:date="2018-02-07T15:40:00Z">
        <w:r>
          <w:t xml:space="preserve">3) Land-use legacy effects </w:t>
        </w:r>
      </w:ins>
      <w:ins w:id="428" w:author="Guillermo Gea Izquierdo" w:date="2018-02-07T15:41:00Z">
        <w:r>
          <w:t>shape distribution and sensitivity to climate change of</w:t>
        </w:r>
      </w:ins>
      <w:ins w:id="429" w:author="Guillermo Gea Izquierdo" w:date="2018-02-07T15:40:00Z">
        <w:r>
          <w:t xml:space="preserve"> read-edge oak populations</w:t>
        </w:r>
      </w:ins>
    </w:p>
    <w:p w14:paraId="64DBB56C" w14:textId="0F2B30B8" w:rsidR="00A377AB" w:rsidRPr="00A377AB" w:rsidRDefault="00A377AB">
      <w:pPr>
        <w:rPr>
          <w:ins w:id="430" w:author="Guillermo Gea Izquierdo" w:date="2018-02-07T15:40:00Z"/>
        </w:rPr>
        <w:pPrChange w:id="431" w:author="Guillermo Gea Izquierdo" w:date="2018-02-07T15:41:00Z">
          <w:pPr>
            <w:pStyle w:val="Ttulo3"/>
          </w:pPr>
        </w:pPrChange>
      </w:pPr>
      <w:ins w:id="432" w:author="Guillermo Gea Izquierdo" w:date="2018-02-07T15:41:00Z">
        <w:r>
          <w:t>…</w:t>
        </w:r>
      </w:ins>
    </w:p>
    <w:p w14:paraId="5C04CF5E" w14:textId="047BF9B4" w:rsidR="002E5869" w:rsidRDefault="0026158F">
      <w:pPr>
        <w:pStyle w:val="Ttulo3"/>
        <w:rPr>
          <w:ins w:id="433" w:author="Guillermo Gea Izquierdo" w:date="2018-02-07T15:05:00Z"/>
        </w:rPr>
      </w:pPr>
      <w:proofErr w:type="gramStart"/>
      <w:r>
        <w:t>Efectos de la sequía en el greenneess y en el crecimiento.</w:t>
      </w:r>
      <w:proofErr w:type="gramEnd"/>
    </w:p>
    <w:p w14:paraId="11F866FE" w14:textId="666A76EC" w:rsidR="00235DE7" w:rsidDel="002E5869" w:rsidRDefault="00235DE7">
      <w:pPr>
        <w:pStyle w:val="Ttulo3"/>
        <w:rPr>
          <w:del w:id="434" w:author="Guillermo Gea Izquierdo" w:date="2018-02-07T15:05:00Z"/>
        </w:rPr>
      </w:pPr>
    </w:p>
    <w:p w14:paraId="0193D6B3" w14:textId="77777777" w:rsidR="00235DE7" w:rsidRDefault="0026158F">
      <w:r>
        <w:t xml:space="preserve">Hemos observado </w:t>
      </w:r>
      <w:proofErr w:type="gramStart"/>
      <w:r>
        <w:t>como</w:t>
      </w:r>
      <w:proofErr w:type="gramEnd"/>
      <w:r>
        <w:t xml:space="preserve"> las sequía, sobre todo la de 2005, provoca una reducción en el greenness y pero sobre todo en el crecimiento. Los datos de anomalías estandarizadas de EVI mostraron </w:t>
      </w:r>
      <w:proofErr w:type="gramStart"/>
      <w:r>
        <w:t>un</w:t>
      </w:r>
      <w:proofErr w:type="gramEnd"/>
      <w:r>
        <w:t xml:space="preserve"> browning para la mayoría de los robledales de Sierra Nevada durante la sequía de 2005.</w:t>
      </w:r>
    </w:p>
    <w:p w14:paraId="1FA03BE3" w14:textId="77777777" w:rsidR="00235DE7" w:rsidRDefault="0026158F">
      <w:pPr>
        <w:pStyle w:val="Textodecuerpo"/>
      </w:pPr>
      <w:r>
        <w:t xml:space="preserve">La sequía de 2005 fue una de las </w:t>
      </w:r>
      <w:proofErr w:type="gramStart"/>
      <w:r>
        <w:t>mas</w:t>
      </w:r>
      <w:proofErr w:type="gramEnd"/>
      <w:r>
        <w:t xml:space="preserve"> severas afectando significativamente al crecimiento. Esto se ha observado también en otras especies en el sur de la P. Ibérica (p.ej. P. </w:t>
      </w:r>
      <w:proofErr w:type="gramStart"/>
      <w:r>
        <w:t>nigra</w:t>
      </w:r>
      <w:proofErr w:type="gramEnd"/>
      <w:r>
        <w:t xml:space="preserve"> en Andalusia (Sánchez-Salguero et al. 2013), … INCLUIR otras especies y citas).</w:t>
      </w:r>
    </w:p>
    <w:p w14:paraId="61264968" w14:textId="77777777" w:rsidR="00235DE7" w:rsidRDefault="0026158F">
      <w:pPr>
        <w:pStyle w:val="Textodecuerpo"/>
      </w:pPr>
      <w:r>
        <w:t>Algunas notas sobre la sequía de 2005:</w:t>
      </w:r>
    </w:p>
    <w:p w14:paraId="14DB0D3D" w14:textId="77777777" w:rsidR="00235DE7" w:rsidRDefault="0026158F">
      <w:pPr>
        <w:pStyle w:val="Compact"/>
        <w:numPr>
          <w:ilvl w:val="0"/>
          <w:numId w:val="11"/>
        </w:numPr>
      </w:pPr>
      <w:r>
        <w:t xml:space="preserve">2004/2005 hydrological </w:t>
      </w:r>
      <w:proofErr w:type="gramStart"/>
      <w:r>
        <w:t>year</w:t>
      </w:r>
      <w:proofErr w:type="gramEnd"/>
      <w:r>
        <w:t xml:space="preserve"> is considered one of the worst drooughts ever recorded in the Iberian Peninsula, particularly in the central and southern sectors (García-Herrera et al. 2007).</w:t>
      </w:r>
    </w:p>
    <w:p w14:paraId="32978EEA" w14:textId="77777777" w:rsidR="00235DE7" w:rsidRDefault="0026158F">
      <w:pPr>
        <w:pStyle w:val="Compact"/>
        <w:numPr>
          <w:ilvl w:val="0"/>
          <w:numId w:val="11"/>
        </w:numPr>
      </w:pPr>
      <w:r>
        <w:t>The southern half of Iberia received less than 45 % of the usual precipitation between October 2004 and June 2005 (García-Herrera et al. 2007).</w:t>
      </w:r>
    </w:p>
    <w:p w14:paraId="7B5271DC" w14:textId="77777777" w:rsidR="00235DE7" w:rsidRDefault="0026158F">
      <w:pPr>
        <w:pStyle w:val="Compact"/>
        <w:numPr>
          <w:ilvl w:val="0"/>
          <w:numId w:val="11"/>
        </w:numPr>
      </w:pPr>
      <w:r>
        <w:t>The hydrological year from October 2004 to September 2005 was the driest on record at several locations throughout Iberia (García-Herrera et al. 2007).</w:t>
      </w:r>
    </w:p>
    <w:p w14:paraId="24E6F05F" w14:textId="77777777" w:rsidR="00235DE7" w:rsidRDefault="0026158F">
      <w:pPr>
        <w:pStyle w:val="Compact"/>
        <w:numPr>
          <w:ilvl w:val="0"/>
          <w:numId w:val="11"/>
        </w:numPr>
      </w:pPr>
      <w:r>
        <w:t xml:space="preserve">An analysis of the </w:t>
      </w:r>
      <w:proofErr w:type="gramStart"/>
      <w:r>
        <w:t>long term</w:t>
      </w:r>
      <w:proofErr w:type="gramEnd"/>
      <w:r>
        <w:t xml:space="preserve"> series from meteorological stations (n=54) of Iberian Peninsula (1961-2011) reveals that major drought episodes in the Iberian Peninsula were recorded in 1981, 1995, 2000 and 2005 (Vicente-Serrano et al. 2014).</w:t>
      </w:r>
    </w:p>
    <w:p w14:paraId="4AA03245" w14:textId="77777777" w:rsidR="00235DE7" w:rsidRDefault="0026158F">
      <w:pPr>
        <w:pStyle w:val="Ttulo3"/>
      </w:pPr>
      <w:bookmarkStart w:id="435" w:name="la-resiliencia-de-las-poblaciones-de-rob"/>
      <w:bookmarkEnd w:id="435"/>
      <w:r>
        <w:lastRenderedPageBreak/>
        <w:t>La resiliencia de las poblaciones de roble de Sierra Nevada.</w:t>
      </w:r>
    </w:p>
    <w:p w14:paraId="7EB55F06" w14:textId="77777777" w:rsidR="00235DE7" w:rsidRDefault="0026158F">
      <w:r>
        <w:t xml:space="preserve">El greennness de los robledades en Sierra Nevada ha mostrado una tendencia positiva hacia mas verdor en los ultimos años, que coincide con lo que ya observamos con datos de NDVI (Pérez-Luque et al. 2015b), sobre todo para las poblaciones del sur. Esta tendencia positiva, obtenida de variables derivadas de remote sensing (EVI y NDVI), parece que también se observa en el crecimiento. </w:t>
      </w:r>
      <w:proofErr w:type="gramStart"/>
      <w:r>
        <w:t>Por ejemplo en las poblaciones del sur (CaHigh y CaLow) observamos en los últimos años una ligera tendencia de crecimiento.</w:t>
      </w:r>
      <w:proofErr w:type="gramEnd"/>
    </w:p>
    <w:p w14:paraId="0F0B60D8" w14:textId="77777777" w:rsidR="00235DE7" w:rsidRDefault="0026158F">
      <w:pPr>
        <w:pStyle w:val="Textodecuerpo"/>
      </w:pPr>
      <w:r>
        <w:t xml:space="preserve">Aún habiendo pasado varios periodos de sequía severa (sobre todo 2005, el crecimiento -BAI- en el N, se redujo hasta el 45 %), estos robledales </w:t>
      </w:r>
      <w:proofErr w:type="gramStart"/>
      <w:r>
        <w:t>han</w:t>
      </w:r>
      <w:proofErr w:type="gramEnd"/>
      <w:r>
        <w:t xml:space="preserve"> mostrado una alta resiliencia. Por ejemplo para las poblaciones del norte, los valores de EVI durante la sequía de 2005 descendieron hasta el 81 %, mientras que el BAI (sitio SJ) lo hizo hasta el 45 %. </w:t>
      </w:r>
      <w:proofErr w:type="gramStart"/>
      <w:r>
        <w:t>Sin embargo, la recuperación fue rápida, así los valores de Recovery (Rc) para el EVI tras la sequía de 2005 (en las poblaciones del norte) fue de 1.17, mientras que para el BAI el Rc fue de 1.112.</w:t>
      </w:r>
      <w:proofErr w:type="gramEnd"/>
      <w:r>
        <w:t xml:space="preserve"> </w:t>
      </w:r>
      <w:proofErr w:type="gramStart"/>
      <w:r>
        <w:t>En definitiva, estamos observando altos valores de resiliencia en estos robledales.</w:t>
      </w:r>
      <w:proofErr w:type="gramEnd"/>
    </w:p>
    <w:p w14:paraId="428EF517" w14:textId="77777777" w:rsidR="00235DE7" w:rsidRDefault="0026158F">
      <w:pPr>
        <w:pStyle w:val="Ttulo3"/>
      </w:pPr>
      <w:bookmarkStart w:id="436" w:name="diferencias-entre-sitios"/>
      <w:bookmarkEnd w:id="436"/>
      <w:r>
        <w:t>Diferencias entre sitios</w:t>
      </w:r>
    </w:p>
    <w:p w14:paraId="015D5D29" w14:textId="77777777" w:rsidR="00235DE7" w:rsidRDefault="0026158F">
      <w:r>
        <w:t xml:space="preserve">Llama la atención que en el rear-edge de la distribución de la especie, en el sitio mas meridional dentro de </w:t>
      </w:r>
      <w:proofErr w:type="gramStart"/>
      <w:r>
        <w:t>este</w:t>
      </w:r>
      <w:proofErr w:type="gramEnd"/>
      <w:r>
        <w:t xml:space="preserve"> rear edge, y en la parte mas alta (estas parcelas están en el treeline de la especie en SN (en torno a 1900)), es donde encontramos mayores crecimientos. </w:t>
      </w:r>
      <w:proofErr w:type="gramStart"/>
      <w:r>
        <w:t>Parece que los robles estuvieran mejor en esta zona.</w:t>
      </w:r>
      <w:proofErr w:type="gramEnd"/>
      <w:r>
        <w:t xml:space="preserve"> Algunas reflexiones sobre esto:</w:t>
      </w:r>
    </w:p>
    <w:p w14:paraId="75CB8D49" w14:textId="77777777" w:rsidR="00235DE7" w:rsidRDefault="0026158F">
      <w:pPr>
        <w:pStyle w:val="Compact"/>
        <w:numPr>
          <w:ilvl w:val="0"/>
          <w:numId w:val="12"/>
        </w:numPr>
      </w:pPr>
      <w:r>
        <w:t>Quizá están creciendo donde les están dejando (menor impacto antrópico en las zonas mas altas, al menos en los últimos años??)</w:t>
      </w:r>
    </w:p>
    <w:p w14:paraId="1CF82DD9" w14:textId="77777777" w:rsidR="00235DE7" w:rsidRDefault="0026158F">
      <w:pPr>
        <w:pStyle w:val="Compact"/>
        <w:numPr>
          <w:ilvl w:val="0"/>
          <w:numId w:val="12"/>
        </w:numPr>
      </w:pPr>
      <w:r>
        <w:t>¿Diferentes niveles de compentencia</w:t>
      </w:r>
      <w:proofErr w:type="gramStart"/>
      <w:r>
        <w:t>?.</w:t>
      </w:r>
      <w:proofErr w:type="gramEnd"/>
      <w:r>
        <w:t xml:space="preserve"> Parece que la competencia es similar en los tres sitios: no diferencias sig. para valores de Stand density ySize ratio proportional to distance (ver table 1).</w:t>
      </w:r>
    </w:p>
    <w:p w14:paraId="7803944D" w14:textId="77777777" w:rsidR="00235DE7" w:rsidRDefault="0026158F">
      <w:pPr>
        <w:pStyle w:val="Compact"/>
        <w:numPr>
          <w:ilvl w:val="0"/>
          <w:numId w:val="12"/>
        </w:numPr>
      </w:pPr>
      <w:r>
        <w:t xml:space="preserve">¿Diferencias entre suelos?? En principio no. (“Taxonomic and functional diversity of a quercus pyrenaica willd. </w:t>
      </w:r>
      <w:proofErr w:type="gramStart"/>
      <w:r>
        <w:t>rhizospheric</w:t>
      </w:r>
      <w:proofErr w:type="gramEnd"/>
      <w:r>
        <w:t xml:space="preserve"> microbiome in the mediterranean mountains” 2017) en un trabajo sobre microbiota del suelo, explora diferencias en un gradiente altitudinal en Cáñar. Analiza 3 sitios: por encima del treline (XZF, el piornal), low altitudinal oak forest (LAF, en la zona baja del robledal) and high altitudinal oak forest (HAF). En su trabajo, LAF está mucho </w:t>
      </w:r>
      <w:proofErr w:type="gramStart"/>
      <w:r>
        <w:t>mas</w:t>
      </w:r>
      <w:proofErr w:type="gramEnd"/>
      <w:r>
        <w:t xml:space="preserve"> bajo, pero HAF está cerca de las parcelas caHigh. Restulados:</w:t>
      </w:r>
    </w:p>
    <w:p w14:paraId="3C5D5033" w14:textId="77777777" w:rsidR="00235DE7" w:rsidRDefault="0026158F">
      <w:pPr>
        <w:pStyle w:val="Compact"/>
        <w:numPr>
          <w:ilvl w:val="1"/>
          <w:numId w:val="13"/>
        </w:numPr>
      </w:pPr>
      <w:proofErr w:type="gramStart"/>
      <w:r>
        <w:t>tipo</w:t>
      </w:r>
      <w:proofErr w:type="gramEnd"/>
      <w:r>
        <w:t xml:space="preserve"> de suelo: LAF es Sandy-loam, HAF es loam</w:t>
      </w:r>
    </w:p>
    <w:p w14:paraId="62DA82AD" w14:textId="77777777" w:rsidR="00235DE7" w:rsidRDefault="0026158F">
      <w:pPr>
        <w:pStyle w:val="Compact"/>
        <w:numPr>
          <w:ilvl w:val="1"/>
          <w:numId w:val="13"/>
        </w:numPr>
      </w:pPr>
      <w:r>
        <w:t xml:space="preserve">HAF tuvo los valores mayores de disponibilidad hídrica (% available water tabla s1 en (“Taxonomic and functional diversity of a quercus pyrenaica willd. </w:t>
      </w:r>
      <w:proofErr w:type="gramStart"/>
      <w:r>
        <w:t>rhizospheric</w:t>
      </w:r>
      <w:proofErr w:type="gramEnd"/>
      <w:r>
        <w:t xml:space="preserve"> microbiome in the mediterranean mountains” 2017)) –&gt; Esto es importante, creo</w:t>
      </w:r>
    </w:p>
    <w:p w14:paraId="73D411FE" w14:textId="77777777" w:rsidR="00235DE7" w:rsidRDefault="0026158F">
      <w:pPr>
        <w:pStyle w:val="Compact"/>
        <w:numPr>
          <w:ilvl w:val="1"/>
          <w:numId w:val="13"/>
        </w:numPr>
      </w:pPr>
      <w:r>
        <w:lastRenderedPageBreak/>
        <w:t>Los tres sitios eran pobres en materia orgánica, pero el HAF dobló los valores de los otros dos sitios</w:t>
      </w:r>
    </w:p>
    <w:p w14:paraId="29C333BD" w14:textId="77777777" w:rsidR="00235DE7" w:rsidRDefault="0026158F">
      <w:pPr>
        <w:pStyle w:val="Compact"/>
        <w:numPr>
          <w:ilvl w:val="1"/>
          <w:numId w:val="13"/>
        </w:numPr>
      </w:pPr>
      <w:r>
        <w:t>No diferencias en contenido de N, C/N ratio similares en HAF, y LAF</w:t>
      </w:r>
    </w:p>
    <w:p w14:paraId="40A493E1" w14:textId="77777777" w:rsidR="00235DE7" w:rsidRDefault="0026158F">
      <w:pPr>
        <w:numPr>
          <w:ilvl w:val="0"/>
          <w:numId w:val="12"/>
        </w:numPr>
      </w:pPr>
      <w:r>
        <w:t xml:space="preserve">¿Menor estrés hídrico en zonas </w:t>
      </w:r>
      <w:proofErr w:type="gramStart"/>
      <w:r>
        <w:t>mas</w:t>
      </w:r>
      <w:proofErr w:type="gramEnd"/>
      <w:r>
        <w:t xml:space="preserve"> altas? Puede ser que tengamos menor estrés hídrico en esta zona?? Este robledal, está en la cara sur de SN, y en una ladera con bastante insolación. Algunos trabajos antiguos (de fitosociólogos) hablan de que su presencia aquí se debe a que reciben </w:t>
      </w:r>
      <w:proofErr w:type="gramStart"/>
      <w:r>
        <w:t>un</w:t>
      </w:r>
      <w:proofErr w:type="gramEnd"/>
      <w:r>
        <w:t xml:space="preserve"> aporte extra de humedad procedente de las brisas del mediterráneo, para suplir el mínimo de humedad que necesitan en verano. Quizá también tendríamos que incluir el papel de las acequias. La zona caHigh tiene una acequia muy cerca (y por encima) de donde muestreamos (recordad el roble mas grande, y el mas alto, esta justo en una acequia). No se si es interesante que lo comentemos.</w:t>
      </w:r>
    </w:p>
    <w:p w14:paraId="04C9FDC0" w14:textId="77777777" w:rsidR="00235DE7" w:rsidRDefault="0026158F">
      <w:pPr>
        <w:numPr>
          <w:ilvl w:val="0"/>
          <w:numId w:val="12"/>
        </w:numPr>
      </w:pPr>
      <w:r>
        <w:t xml:space="preserve">Otro punto de interés a introducir aquí es que frecuentemente se asume una alta vulnerabilidad a la sequía de las poblaciones situadas en su dry rear-edge (Martínez-Vilalta 2018), sin embargo algunos estudios están demostrando esto no es siempre así (ver por ejemplo (Cavin and Jump 2017, Granda et al. 2017)). Nuestros resultados creo que van en esta línea creo. Esto, como apunta (Martínez-Vilalta </w:t>
      </w:r>
      <w:proofErr w:type="gramStart"/>
      <w:r>
        <w:t>2018)m</w:t>
      </w:r>
      <w:proofErr w:type="gramEnd"/>
      <w:r>
        <w:t xml:space="preserve"> tiene que ver con la que consideramos como habitat marginal de la especie (… When the focus is on marginal, rear-edge populations, proper consideration should be given to the different ways in which marginality can be defined (stressing geographical, climatic or other ecological factors).</w:t>
      </w:r>
    </w:p>
    <w:p w14:paraId="54186E83" w14:textId="77777777" w:rsidR="00235DE7" w:rsidRDefault="0026158F">
      <w:pPr>
        <w:pStyle w:val="Ttulo3"/>
      </w:pPr>
      <w:bookmarkStart w:id="437" w:name="que-factor-es-mas-limitante-para-el-crec"/>
      <w:bookmarkEnd w:id="437"/>
      <w:r>
        <w:t>¿Que factor es mas limitante para el crecimiento en el rear-edge de Q. pyrenaica?</w:t>
      </w:r>
    </w:p>
    <w:p w14:paraId="48548788" w14:textId="77777777" w:rsidR="00235DE7" w:rsidRDefault="0026158F">
      <w:proofErr w:type="gramStart"/>
      <w:r>
        <w:t>Aquí pueder ser interesante comentar algo de el peso de las variables climáticas en el crecimiento para poblaciones situadas en el borde de distribución (pesa mas la temperatura o la disponibilidad de agua?).</w:t>
      </w:r>
      <w:proofErr w:type="gramEnd"/>
    </w:p>
    <w:p w14:paraId="6DE0547B" w14:textId="77777777" w:rsidR="00235DE7" w:rsidRDefault="0026158F">
      <w:pPr>
        <w:pStyle w:val="Textodecuerpo"/>
      </w:pPr>
      <w:r>
        <w:t xml:space="preserve">Para </w:t>
      </w:r>
      <w:r>
        <w:rPr>
          <w:i/>
        </w:rPr>
        <w:t>Q. pyrenaica</w:t>
      </w:r>
      <w:r>
        <w:t xml:space="preserve"> moisture availability was reported to be the most limiting factor driving radial growth in Iberian Q. pyrenaica populations (Gea-Izquierdo and Cañellas 2014) (Prec hidrológica y SPEI) (ver también Gea-Izquierdo et al. 2015 European Journal of Forest Research). Lo que hemos obtenido aqui (analizando solo el rear edge) también van en esa línea.</w:t>
      </w:r>
    </w:p>
    <w:p w14:paraId="5215D7FC" w14:textId="77777777" w:rsidR="00235DE7" w:rsidRDefault="0026158F">
      <w:pPr>
        <w:pStyle w:val="Textodecuerpo"/>
      </w:pPr>
      <w:r>
        <w:t>Podríamos complementarlo con lo que le pasa a otras especies en su borde de distribución: por ejemplo en Baza, Herrero et al. 2013, encontraron para Pinus nigra y sylvestris que la temperatura tenía mas peso que la disponibilidad de agua). O también ver algunos de los trabajos de Camarero et al 2013 para el P. nigra en su borde de distribución u otros similares (el de Sanchez-Salguero et al. 2013, 2015) …</w:t>
      </w:r>
    </w:p>
    <w:p w14:paraId="2B0BCE91" w14:textId="77777777" w:rsidR="00235DE7" w:rsidRDefault="0026158F">
      <w:pPr>
        <w:pStyle w:val="Ttulo2"/>
      </w:pPr>
      <w:bookmarkStart w:id="438" w:name="historia-forestal-de-ambos-sitios"/>
      <w:bookmarkEnd w:id="438"/>
      <w:proofErr w:type="gramStart"/>
      <w:r>
        <w:lastRenderedPageBreak/>
        <w:t>historia</w:t>
      </w:r>
      <w:proofErr w:type="gramEnd"/>
      <w:r>
        <w:t xml:space="preserve"> forestal de ambos sitios</w:t>
      </w:r>
    </w:p>
    <w:p w14:paraId="7F00595A" w14:textId="77777777" w:rsidR="00235DE7" w:rsidRDefault="0026158F">
      <w:r>
        <w:t xml:space="preserve">Incluimos lo que conocemos de la historia forestal de los sitios?? Me explico, tenemos datos de manejo y </w:t>
      </w:r>
      <w:proofErr w:type="gramStart"/>
      <w:r>
        <w:t>uso</w:t>
      </w:r>
      <w:proofErr w:type="gramEnd"/>
      <w:r>
        <w:t xml:space="preserve"> antrópico de las dos zonas que proceden de varias fuentes. En resumen, </w:t>
      </w:r>
      <w:proofErr w:type="gramStart"/>
      <w:r>
        <w:t>mas</w:t>
      </w:r>
      <w:proofErr w:type="gramEnd"/>
      <w:r>
        <w:t xml:space="preserve"> o menos, tenemos:</w:t>
      </w:r>
    </w:p>
    <w:p w14:paraId="4B70D93D" w14:textId="77777777" w:rsidR="00235DE7" w:rsidRDefault="0026158F">
      <w:pPr>
        <w:pStyle w:val="Compact"/>
        <w:numPr>
          <w:ilvl w:val="0"/>
          <w:numId w:val="14"/>
        </w:numPr>
      </w:pPr>
      <w:r>
        <w:t>Minería: datos de minería, que afectan sobre todo a la población de SJ (los tenemos localizados temporalmente)</w:t>
      </w:r>
    </w:p>
    <w:p w14:paraId="434AE9A1" w14:textId="77777777" w:rsidR="00235DE7" w:rsidRDefault="0026158F">
      <w:pPr>
        <w:pStyle w:val="Compact"/>
        <w:numPr>
          <w:ilvl w:val="0"/>
          <w:numId w:val="14"/>
        </w:numPr>
      </w:pPr>
      <w:r>
        <w:t>Actuaciones forestales: Tenemos una bd con actuaciones forestales, y he contactado con varios de los responsables de proyectos de actuaciones forestales en ambas zonas, y tenemos con bastante detalle la información sobre actuaciones forestales (al menos espacial y temporalmente)</w:t>
      </w:r>
    </w:p>
    <w:p w14:paraId="2BF1919E" w14:textId="77777777" w:rsidR="00235DE7" w:rsidRDefault="0026158F">
      <w:pPr>
        <w:pStyle w:val="Compact"/>
        <w:numPr>
          <w:ilvl w:val="0"/>
          <w:numId w:val="14"/>
        </w:numPr>
      </w:pPr>
      <w:r>
        <w:t xml:space="preserve">Incendios, Carboneo, Ganadería, etc –&gt; Tenemos información menos estructurada sobre estos ámbitos, procedentes de varias </w:t>
      </w:r>
      <w:proofErr w:type="gramStart"/>
      <w:r>
        <w:t>fuentes</w:t>
      </w:r>
      <w:proofErr w:type="gramEnd"/>
      <w:r>
        <w:t>, que tienen una incertidumbre mayor espacial y temporalmente.</w:t>
      </w:r>
    </w:p>
    <w:p w14:paraId="6D6C22DA" w14:textId="77777777" w:rsidR="00235DE7" w:rsidRDefault="0026158F">
      <w:r>
        <w:t>Todo esto lo comento, porque quizá podemos utilizar dicha información para la discussión, o a lo mejor mete mas ruido (¿que opináis?)</w:t>
      </w:r>
    </w:p>
    <w:p w14:paraId="6881F7D5" w14:textId="77777777" w:rsidR="00235DE7" w:rsidRDefault="0026158F">
      <w:pPr>
        <w:pStyle w:val="Textodecuerpo"/>
      </w:pPr>
      <w:r>
        <w:t xml:space="preserve">Por otro lado, sabemos que estos robledales </w:t>
      </w:r>
      <w:proofErr w:type="gramStart"/>
      <w:r>
        <w:t>han</w:t>
      </w:r>
      <w:proofErr w:type="gramEnd"/>
      <w:r>
        <w:t xml:space="preserve"> estado sometido a muchos ciclos de coppiccing, lo que podrían haber reducido su diversidad genética, y por tanto su resiliencia. Pero varios trabajos (Valbuena-Carabaña and Gil 2013, 2017) </w:t>
      </w:r>
      <w:proofErr w:type="gramStart"/>
      <w:r>
        <w:t>han</w:t>
      </w:r>
      <w:proofErr w:type="gramEnd"/>
      <w:r>
        <w:t xml:space="preserve"> encontrado que esta especie en su límite de distribución sur, muestra unos altos niveles de resiliencia (en este caso genética).</w:t>
      </w:r>
    </w:p>
    <w:p w14:paraId="5D0DA348" w14:textId="77777777" w:rsidR="00235DE7" w:rsidRDefault="0026158F">
      <w:pPr>
        <w:pStyle w:val="Ttulo2"/>
      </w:pPr>
      <w:bookmarkStart w:id="439" w:name="refugio"/>
      <w:bookmarkEnd w:id="439"/>
      <w:proofErr w:type="gramStart"/>
      <w:r>
        <w:t>refugio</w:t>
      </w:r>
      <w:proofErr w:type="gramEnd"/>
      <w:r>
        <w:t>??</w:t>
      </w:r>
    </w:p>
    <w:p w14:paraId="6F3DF97D" w14:textId="77777777" w:rsidR="0026158F" w:rsidRDefault="0026158F" w:rsidP="0026158F">
      <w:r>
        <w:t xml:space="preserve">Los robledales de SN estén situadas en su borde rear-edge donde se supone que sufren </w:t>
      </w:r>
      <w:proofErr w:type="gramStart"/>
      <w:r>
        <w:t>mas</w:t>
      </w:r>
      <w:proofErr w:type="gramEnd"/>
      <w:r>
        <w:t xml:space="preserve"> estrés climático. Hemos observado </w:t>
      </w:r>
      <w:proofErr w:type="gramStart"/>
      <w:r>
        <w:t>un</w:t>
      </w:r>
      <w:proofErr w:type="gramEnd"/>
      <w:r>
        <w:t xml:space="preserve"> aumento en el greenness en los últimos años. Por otro lado, hemos encontrado que son poblaciones resilientes a la sequía, tanto para el crecimiento </w:t>
      </w:r>
      <w:proofErr w:type="gramStart"/>
      <w:r>
        <w:t>como</w:t>
      </w:r>
      <w:proofErr w:type="gramEnd"/>
      <w:r>
        <w:t xml:space="preserve"> para el greenness. </w:t>
      </w:r>
      <w:proofErr w:type="gramStart"/>
      <w:r>
        <w:t>Además, estos robledales tienen una alta resiliencia genética (Valbuena-Carabaña and Gil 2013, 2017).</w:t>
      </w:r>
      <w:proofErr w:type="gramEnd"/>
      <w:r>
        <w:t xml:space="preserve"> ¿Sierra Nevada (regiones de montaña) </w:t>
      </w:r>
      <w:proofErr w:type="gramStart"/>
      <w:r>
        <w:t>como</w:t>
      </w:r>
      <w:proofErr w:type="gramEnd"/>
      <w:r>
        <w:t xml:space="preserve"> refugio?? </w:t>
      </w:r>
      <w:proofErr w:type="gramStart"/>
      <w:r>
        <w:t>quizá</w:t>
      </w:r>
      <w:proofErr w:type="gramEnd"/>
      <w:r>
        <w:t xml:space="preserve"> este rear-edge esté actuando como refugio?? (</w:t>
      </w:r>
      <w:proofErr w:type="gramStart"/>
      <w:r>
        <w:t>esto</w:t>
      </w:r>
      <w:proofErr w:type="gramEnd"/>
      <w:r>
        <w:t xml:space="preserve"> es muy especulativo)</w:t>
      </w:r>
      <w:bookmarkStart w:id="440" w:name="references"/>
      <w:bookmarkStart w:id="441" w:name="supplementary"/>
      <w:bookmarkEnd w:id="440"/>
      <w:bookmarkEnd w:id="441"/>
    </w:p>
    <w:p w14:paraId="379925AC" w14:textId="77777777" w:rsidR="0026158F" w:rsidRDefault="0026158F">
      <w:pPr>
        <w:spacing w:before="0" w:after="200" w:line="240" w:lineRule="auto"/>
      </w:pPr>
      <w:r>
        <w:rPr>
          <w:b/>
          <w:bCs/>
        </w:rPr>
        <w:br w:type="page"/>
      </w:r>
    </w:p>
    <w:p w14:paraId="09471BAB" w14:textId="77777777" w:rsidR="0026158F" w:rsidRDefault="0026158F" w:rsidP="0026158F">
      <w:pPr>
        <w:pStyle w:val="Ttulo3"/>
      </w:pPr>
      <w:bookmarkStart w:id="442" w:name="figure-1"/>
      <w:bookmarkEnd w:id="442"/>
      <w:r>
        <w:lastRenderedPageBreak/>
        <w:t>Figures</w:t>
      </w:r>
    </w:p>
    <w:p w14:paraId="07FD1CFB" w14:textId="77777777" w:rsidR="0026158F" w:rsidRDefault="0026158F" w:rsidP="0026158F">
      <w:r>
        <w:rPr>
          <w:noProof/>
          <w:lang w:val="es-ES" w:eastAsia="es-ES"/>
        </w:rPr>
        <w:drawing>
          <wp:inline distT="0" distB="0" distL="0" distR="0" wp14:anchorId="66DEFB58" wp14:editId="135D5283">
            <wp:extent cx="4039576" cy="5715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11"/>
                    <a:stretch>
                      <a:fillRect/>
                    </a:stretch>
                  </pic:blipFill>
                  <pic:spPr bwMode="auto">
                    <a:xfrm>
                      <a:off x="0" y="0"/>
                      <a:ext cx="4039576" cy="5715000"/>
                    </a:xfrm>
                    <a:prstGeom prst="rect">
                      <a:avLst/>
                    </a:prstGeom>
                    <a:noFill/>
                    <a:ln w="9525">
                      <a:noFill/>
                      <a:headEnd/>
                      <a:tailEnd/>
                    </a:ln>
                  </pic:spPr>
                </pic:pic>
              </a:graphicData>
            </a:graphic>
          </wp:inline>
        </w:drawing>
      </w:r>
    </w:p>
    <w:p w14:paraId="144D82F5" w14:textId="22B0906C" w:rsidR="0026158F" w:rsidRDefault="0026158F" w:rsidP="0026158F">
      <w:r>
        <w:rPr>
          <w:b/>
        </w:rPr>
        <w:t>Figure 1</w:t>
      </w:r>
      <w:r>
        <w:t xml:space="preserve">. Distribution of </w:t>
      </w:r>
      <w:r>
        <w:rPr>
          <w:i/>
        </w:rPr>
        <w:t>Quercus pyrenaica</w:t>
      </w:r>
      <w:r>
        <w:t xml:space="preserve"> forests in Iberian Peninsula (a) and in Sierra Nevada mountain range, where three cluster</w:t>
      </w:r>
      <w:ins w:id="443" w:author="Guillermo Gea Izquierdo" w:date="2018-02-07T12:09:00Z">
        <w:r w:rsidR="00AB6373">
          <w:t>s</w:t>
        </w:r>
      </w:ins>
      <w:r>
        <w:t xml:space="preserve"> of oak populations have been identified (Pérez-Luque et al. 2015) (showed in different colour) (b). A grid of with the MODIS pixels for each population is shown (see material and methods). Detailed location of the sampling sites: northern (San Juan, SJ) (c) and southern ones (Cáñar: CALow and CAHigh)(d). Colour Orthophotography of 2009 from Regional Ministry of the Environment, Regional Government of Andalusia.</w:t>
      </w:r>
    </w:p>
    <w:p w14:paraId="7CA5A633" w14:textId="77777777" w:rsidR="0026158F" w:rsidRDefault="0026158F" w:rsidP="0026158F">
      <w:pPr>
        <w:pStyle w:val="Ttulo3"/>
      </w:pPr>
      <w:bookmarkStart w:id="444" w:name="figure-2"/>
      <w:bookmarkEnd w:id="444"/>
      <w:r>
        <w:lastRenderedPageBreak/>
        <w:t>Figure 2</w:t>
      </w:r>
    </w:p>
    <w:p w14:paraId="79E5F161" w14:textId="77777777" w:rsidR="0026158F" w:rsidRDefault="0026158F" w:rsidP="0026158F">
      <w:r>
        <w:rPr>
          <w:noProof/>
          <w:lang w:val="es-ES" w:eastAsia="es-ES"/>
        </w:rPr>
        <w:drawing>
          <wp:inline distT="0" distB="0" distL="0" distR="0" wp14:anchorId="7E332282" wp14:editId="0ABFDAE7">
            <wp:extent cx="5943600" cy="6934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8-1.png"/>
                    <pic:cNvPicPr>
                      <a:picLocks noChangeAspect="1" noChangeArrowheads="1"/>
                    </pic:cNvPicPr>
                  </pic:nvPicPr>
                  <pic:blipFill>
                    <a:blip r:embed="rId12"/>
                    <a:stretch>
                      <a:fillRect/>
                    </a:stretch>
                  </pic:blipFill>
                  <pic:spPr bwMode="auto">
                    <a:xfrm>
                      <a:off x="0" y="0"/>
                      <a:ext cx="5943600" cy="6934200"/>
                    </a:xfrm>
                    <a:prstGeom prst="rect">
                      <a:avLst/>
                    </a:prstGeom>
                    <a:noFill/>
                    <a:ln w="9525">
                      <a:noFill/>
                      <a:headEnd/>
                      <a:tailEnd/>
                    </a:ln>
                  </pic:spPr>
                </pic:pic>
              </a:graphicData>
            </a:graphic>
          </wp:inline>
        </w:drawing>
      </w:r>
    </w:p>
    <w:p w14:paraId="056A0403" w14:textId="77777777" w:rsidR="0026158F" w:rsidRDefault="0026158F" w:rsidP="0026158F">
      <w:pPr>
        <w:pStyle w:val="Textodecuerpo"/>
      </w:pPr>
      <w:r>
        <w:rPr>
          <w:b/>
        </w:rPr>
        <w:t>Figure 2.</w:t>
      </w:r>
      <w:r>
        <w:t xml:space="preserve"> </w:t>
      </w:r>
      <w:proofErr w:type="gramStart"/>
      <w:r>
        <w:t>Comparison of EVI profile for the reference period (</w:t>
      </w:r>
      <w:r>
        <w:rPr>
          <w:i/>
        </w:rPr>
        <w:t>gray</w:t>
      </w:r>
      <w:r>
        <w:t>) and during the 2005 (</w:t>
      </w:r>
      <w:r>
        <w:rPr>
          <w:i/>
        </w:rPr>
        <w:t>green</w:t>
      </w:r>
      <w:r>
        <w:t>) and 2012 (</w:t>
      </w:r>
      <w:r>
        <w:rPr>
          <w:i/>
        </w:rPr>
        <w:t>blue</w:t>
      </w:r>
      <w:r>
        <w:t xml:space="preserve">) </w:t>
      </w:r>
      <w:commentRangeStart w:id="445"/>
      <w:r>
        <w:t xml:space="preserve">drought events </w:t>
      </w:r>
      <w:commentRangeEnd w:id="445"/>
      <w:r w:rsidR="00706865">
        <w:rPr>
          <w:rStyle w:val="Refdecomentario"/>
        </w:rPr>
        <w:commentReference w:id="445"/>
      </w:r>
      <w:r>
        <w:t>(a).</w:t>
      </w:r>
      <w:proofErr w:type="gramEnd"/>
      <w:r>
        <w:t xml:space="preserve"> EVI standardized anomaly (</w:t>
      </w:r>
      <m:oMath>
        <m:r>
          <w:rPr>
            <w:rFonts w:ascii="Cambria Math" w:hAnsi="Cambria Math"/>
          </w:rPr>
          <m:t>EVI sa</m:t>
        </m:r>
      </m:oMath>
      <w:r>
        <w:t>) during the period 2000-2016 for northern and southern populations (b). Error bars show standard error.</w:t>
      </w:r>
    </w:p>
    <w:p w14:paraId="4F289E9C" w14:textId="77777777" w:rsidR="0026158F" w:rsidRDefault="0026158F" w:rsidP="0026158F">
      <w:pPr>
        <w:pStyle w:val="Ttulo3"/>
      </w:pPr>
      <w:bookmarkStart w:id="446" w:name="figure-3"/>
      <w:bookmarkEnd w:id="446"/>
      <w:r>
        <w:lastRenderedPageBreak/>
        <w:t>Figure 3</w:t>
      </w:r>
    </w:p>
    <w:p w14:paraId="6459B75D" w14:textId="77777777" w:rsidR="0026158F" w:rsidRDefault="0026158F" w:rsidP="0026158F">
      <w:r>
        <w:rPr>
          <w:noProof/>
          <w:lang w:val="es-ES" w:eastAsia="es-ES"/>
        </w:rPr>
        <w:drawing>
          <wp:inline distT="0" distB="0" distL="0" distR="0" wp14:anchorId="7D3D8530" wp14:editId="3C2B8843">
            <wp:extent cx="5715000" cy="665542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1-1.png"/>
                    <pic:cNvPicPr>
                      <a:picLocks noChangeAspect="1" noChangeArrowheads="1"/>
                    </pic:cNvPicPr>
                  </pic:nvPicPr>
                  <pic:blipFill>
                    <a:blip r:embed="rId13"/>
                    <a:stretch>
                      <a:fillRect/>
                    </a:stretch>
                  </pic:blipFill>
                  <pic:spPr bwMode="auto">
                    <a:xfrm>
                      <a:off x="0" y="0"/>
                      <a:ext cx="5715000" cy="6655420"/>
                    </a:xfrm>
                    <a:prstGeom prst="rect">
                      <a:avLst/>
                    </a:prstGeom>
                    <a:noFill/>
                    <a:ln w="9525">
                      <a:noFill/>
                      <a:headEnd/>
                      <a:tailEnd/>
                    </a:ln>
                  </pic:spPr>
                </pic:pic>
              </a:graphicData>
            </a:graphic>
          </wp:inline>
        </w:drawing>
      </w:r>
    </w:p>
    <w:p w14:paraId="60DC4BD1" w14:textId="5B564FA4" w:rsidR="0026158F" w:rsidRDefault="0026158F" w:rsidP="0026158F">
      <w:pPr>
        <w:pStyle w:val="Textodecuerpo"/>
      </w:pPr>
      <w:r>
        <w:rPr>
          <w:b/>
        </w:rPr>
        <w:t>Figure 3.</w:t>
      </w:r>
      <w:r>
        <w:t xml:space="preserve"> Response of northern (</w:t>
      </w:r>
      <w:r>
        <w:rPr>
          <w:i/>
        </w:rPr>
        <w:t>black</w:t>
      </w:r>
      <w:r>
        <w:t>) and southern (</w:t>
      </w:r>
      <w:r>
        <w:rPr>
          <w:i/>
        </w:rPr>
        <w:t>blue</w:t>
      </w:r>
      <w:r>
        <w:t xml:space="preserve">) populations of </w:t>
      </w:r>
      <w:r>
        <w:rPr>
          <w:i/>
        </w:rPr>
        <w:t>Q. pyrenaica</w:t>
      </w:r>
      <w:r>
        <w:t xml:space="preserve"> forests to drought in terms of resistance, recovery and resilience of greenness (EVI; a) and tree </w:t>
      </w:r>
      <w:ins w:id="447" w:author="Guillermo Gea Izquierdo" w:date="2018-02-07T14:40:00Z">
        <w:r w:rsidR="00706865">
          <w:t xml:space="preserve">radial </w:t>
        </w:r>
      </w:ins>
      <w:r>
        <w:t>growth (BAI; b) for the years 2005 and 2012. Different letters above bars indicate significant post hoc differences between groups (see material and methods).</w:t>
      </w:r>
    </w:p>
    <w:p w14:paraId="7E557361" w14:textId="77777777" w:rsidR="0026158F" w:rsidRDefault="0026158F" w:rsidP="0026158F">
      <w:pPr>
        <w:pStyle w:val="Ttulo3"/>
      </w:pPr>
      <w:bookmarkStart w:id="448" w:name="figure-4"/>
      <w:bookmarkEnd w:id="448"/>
      <w:r>
        <w:lastRenderedPageBreak/>
        <w:t>Figure 4</w:t>
      </w:r>
    </w:p>
    <w:p w14:paraId="2F384401" w14:textId="77777777" w:rsidR="0026158F" w:rsidRDefault="0026158F" w:rsidP="0026158F">
      <w:r>
        <w:rPr>
          <w:noProof/>
          <w:lang w:val="es-ES" w:eastAsia="es-ES"/>
        </w:rPr>
        <w:drawing>
          <wp:inline distT="0" distB="0" distL="0" distR="0" wp14:anchorId="6D1735B3" wp14:editId="2E73F92F">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1C95A645" w14:textId="77777777" w:rsidR="0026158F" w:rsidRDefault="0026158F" w:rsidP="0026158F">
      <w:pPr>
        <w:pStyle w:val="Textodecuerpo"/>
      </w:pPr>
      <w:r>
        <w:rPr>
          <w:b/>
        </w:rPr>
        <w:t>Figure 4.</w:t>
      </w:r>
      <w:r>
        <w:t xml:space="preserve"> Response of </w:t>
      </w:r>
      <w:r>
        <w:rPr>
          <w:i/>
        </w:rPr>
        <w:t>Q. pyrenaica</w:t>
      </w:r>
      <w:r>
        <w:t xml:space="preserve"> forests to 2005 (</w:t>
      </w:r>
      <w:r>
        <w:rPr>
          <w:i/>
        </w:rPr>
        <w:t>black</w:t>
      </w:r>
      <w:r>
        <w:t>) and 2012 (</w:t>
      </w:r>
      <w:r>
        <w:rPr>
          <w:i/>
        </w:rPr>
        <w:t>red</w:t>
      </w:r>
      <w:r>
        <w:t>) drought events in terms of resistance, recovery and resilience of greenness (EVI; a) and tree growth (BAI; b) by site. Different letters above bars indicate significant post hoc differences between groups (see material and methods).</w:t>
      </w:r>
    </w:p>
    <w:p w14:paraId="3418589E" w14:textId="77777777" w:rsidR="0026158F" w:rsidRDefault="0026158F" w:rsidP="0026158F">
      <w:pPr>
        <w:pStyle w:val="Ttulo3"/>
      </w:pPr>
      <w:bookmarkStart w:id="449" w:name="figure-5"/>
      <w:bookmarkEnd w:id="449"/>
      <w:r>
        <w:lastRenderedPageBreak/>
        <w:t>Figure 5</w:t>
      </w:r>
    </w:p>
    <w:p w14:paraId="250C7E0A" w14:textId="77777777" w:rsidR="0026158F" w:rsidRDefault="0026158F" w:rsidP="0026158F">
      <w:r>
        <w:rPr>
          <w:noProof/>
          <w:lang w:val="es-ES" w:eastAsia="es-ES"/>
        </w:rPr>
        <w:drawing>
          <wp:inline distT="0" distB="0" distL="0" distR="0" wp14:anchorId="322B3BF1" wp14:editId="3FA76B69">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6B4C1AE6" w14:textId="77777777" w:rsidR="0026158F" w:rsidRDefault="0026158F" w:rsidP="0026158F">
      <w:pPr>
        <w:pStyle w:val="Textodecuerpo"/>
      </w:pPr>
      <w:r>
        <w:rPr>
          <w:b/>
        </w:rPr>
        <w:t>Figure 5.</w:t>
      </w:r>
      <w:r>
        <w:t xml:space="preserve"> Basal Area Increment (BAI) </w:t>
      </w:r>
      <w:commentRangeStart w:id="450"/>
      <w:r>
        <w:t xml:space="preserve">chronologies of </w:t>
      </w:r>
      <w:r>
        <w:rPr>
          <w:i/>
        </w:rPr>
        <w:t xml:space="preserve">Q. </w:t>
      </w:r>
      <w:commentRangeEnd w:id="450"/>
      <w:r w:rsidR="00174766">
        <w:rPr>
          <w:rStyle w:val="Refdecomentario"/>
        </w:rPr>
        <w:commentReference w:id="450"/>
      </w:r>
      <w:r>
        <w:rPr>
          <w:i/>
        </w:rPr>
        <w:t>pyrenaica</w:t>
      </w:r>
      <w:r>
        <w:t xml:space="preserve"> </w:t>
      </w:r>
      <w:commentRangeStart w:id="451"/>
      <w:r>
        <w:t xml:space="preserve">for northern population </w:t>
      </w:r>
      <w:commentRangeEnd w:id="451"/>
      <w:r w:rsidR="00617F4F">
        <w:rPr>
          <w:rStyle w:val="Refdecomentario"/>
        </w:rPr>
        <w:commentReference w:id="451"/>
      </w:r>
      <w:r>
        <w:t xml:space="preserve">(SJ; </w:t>
      </w:r>
      <w:r>
        <w:rPr>
          <w:i/>
        </w:rPr>
        <w:t>green</w:t>
      </w:r>
      <w:r>
        <w:t xml:space="preserve">) and southern ones: low-elevation (CA_Low; </w:t>
      </w:r>
      <w:r>
        <w:rPr>
          <w:i/>
        </w:rPr>
        <w:t>pink</w:t>
      </w:r>
      <w:r>
        <w:t xml:space="preserve">) and high-elevation (CA_High, </w:t>
      </w:r>
      <w:r>
        <w:rPr>
          <w:i/>
        </w:rPr>
        <w:t>purple</w:t>
      </w:r>
      <w:r>
        <w:t xml:space="preserve">) sites. Shading areas coorespond to standard error of the mean. </w:t>
      </w:r>
      <w:commentRangeStart w:id="452"/>
      <w:proofErr w:type="gramStart"/>
      <w:r>
        <w:t>Number of series are</w:t>
      </w:r>
      <w:proofErr w:type="gramEnd"/>
      <w:r>
        <w:t xml:space="preserve"> </w:t>
      </w:r>
      <w:commentRangeEnd w:id="452"/>
      <w:r w:rsidR="00706865">
        <w:rPr>
          <w:rStyle w:val="Refdecomentario"/>
        </w:rPr>
        <w:commentReference w:id="452"/>
      </w:r>
      <w:r>
        <w:t>displayed in the upper plot.</w:t>
      </w:r>
    </w:p>
    <w:p w14:paraId="61B0DE84" w14:textId="77777777" w:rsidR="0026158F" w:rsidRDefault="0026158F" w:rsidP="0026158F">
      <w:pPr>
        <w:pStyle w:val="Ttulo1"/>
      </w:pPr>
      <w:bookmarkStart w:id="453" w:name="figure-6"/>
      <w:bookmarkEnd w:id="453"/>
      <w:r>
        <w:lastRenderedPageBreak/>
        <w:t>Figure 6</w:t>
      </w:r>
    </w:p>
    <w:p w14:paraId="59555C9F" w14:textId="77777777" w:rsidR="0026158F" w:rsidRDefault="0026158F" w:rsidP="0026158F">
      <w:r>
        <w:rPr>
          <w:noProof/>
          <w:lang w:val="es-ES" w:eastAsia="es-ES"/>
        </w:rPr>
        <w:drawing>
          <wp:inline distT="0" distB="0" distL="0" distR="0" wp14:anchorId="14D07357" wp14:editId="1BE57C11">
            <wp:extent cx="5943600" cy="59436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5-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3ACF2477" w14:textId="77777777" w:rsidR="0026158F" w:rsidRDefault="0026158F" w:rsidP="0026158F">
      <w:pPr>
        <w:pStyle w:val="Textodecuerpo"/>
      </w:pPr>
      <w:r>
        <w:rPr>
          <w:b/>
        </w:rPr>
        <w:t>Figure 6.</w:t>
      </w:r>
      <w:r>
        <w:t xml:space="preserve"> Residual Tree-ring chronologies obtained for the </w:t>
      </w:r>
      <w:r>
        <w:rPr>
          <w:i/>
        </w:rPr>
        <w:t>Q. pyrenaica</w:t>
      </w:r>
      <w:r>
        <w:t xml:space="preserve"> sites. Dashed red lines indicate the start of the reliable period (EPS &gt; 0.85). </w:t>
      </w:r>
      <w:commentRangeStart w:id="454"/>
      <w:r>
        <w:t>Dotted</w:t>
      </w:r>
      <w:commentRangeEnd w:id="454"/>
      <w:r w:rsidR="00904DF5">
        <w:rPr>
          <w:rStyle w:val="Refdecomentario"/>
        </w:rPr>
        <w:commentReference w:id="454"/>
      </w:r>
      <w:r>
        <w:t xml:space="preserve"> black lines showing the three most recent severe drought years (1995, 2005 and 2012).</w:t>
      </w:r>
    </w:p>
    <w:p w14:paraId="37B6C7DE" w14:textId="77777777" w:rsidR="0026158F" w:rsidRDefault="0026158F" w:rsidP="0026158F">
      <w:pPr>
        <w:pStyle w:val="Ttulo1"/>
      </w:pPr>
      <w:bookmarkStart w:id="455" w:name="figure-7"/>
      <w:bookmarkEnd w:id="455"/>
      <w:r>
        <w:lastRenderedPageBreak/>
        <w:t>Figure 7</w:t>
      </w:r>
    </w:p>
    <w:p w14:paraId="7A1E52EE" w14:textId="77777777" w:rsidR="0026158F" w:rsidRDefault="0026158F" w:rsidP="0026158F">
      <w:r>
        <w:rPr>
          <w:noProof/>
          <w:lang w:val="es-ES" w:eastAsia="es-ES"/>
        </w:rPr>
        <w:drawing>
          <wp:inline distT="0" distB="0" distL="0" distR="0" wp14:anchorId="4DD55923" wp14:editId="0CC98011">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6-1.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78607902" w14:textId="77777777" w:rsidR="0026158F" w:rsidRDefault="0026158F" w:rsidP="0026158F">
      <w:pPr>
        <w:pStyle w:val="Textodecuerpo"/>
      </w:pPr>
      <w:r>
        <w:rPr>
          <w:b/>
        </w:rPr>
        <w:t>Figure 7.</w:t>
      </w:r>
      <w:r>
        <w:t xml:space="preserve"> Correlation coefficients obtained by relating tree-ring residual chronologies (RWI) of </w:t>
      </w:r>
      <w:r>
        <w:rPr>
          <w:i/>
        </w:rPr>
        <w:t>Q. pyrenaica</w:t>
      </w:r>
      <w:r>
        <w:t xml:space="preserve"> and monthly climatic data (precipitation (a), SPEI (b), maximun (c) and minimun (d) temperatures) for northern site (</w:t>
      </w:r>
      <w:r>
        <w:rPr>
          <w:i/>
        </w:rPr>
        <w:t>green</w:t>
      </w:r>
      <w:r>
        <w:t xml:space="preserve"> bars), low-elevation southern site (</w:t>
      </w:r>
      <w:r>
        <w:rPr>
          <w:i/>
        </w:rPr>
        <w:t>light blue</w:t>
      </w:r>
      <w:r>
        <w:t xml:space="preserve"> bars) and high-elevation shouthern (</w:t>
      </w:r>
      <w:r>
        <w:rPr>
          <w:i/>
        </w:rPr>
        <w:t>dark blue</w:t>
      </w:r>
      <w:r>
        <w:t xml:space="preserve"> bars) site. Asteriks indicate significant (</w:t>
      </w:r>
      <m:oMath>
        <m:r>
          <w:rPr>
            <w:rFonts w:ascii="Cambria Math" w:hAnsi="Cambria Math"/>
          </w:rPr>
          <m:t>P&lt;0.05</m:t>
        </m:r>
      </m:oMath>
      <w:r>
        <w:t>) correlation coefficients.</w:t>
      </w:r>
    </w:p>
    <w:p w14:paraId="280F2801" w14:textId="77777777" w:rsidR="0026158F" w:rsidRDefault="0026158F" w:rsidP="0026158F">
      <w:pPr>
        <w:pStyle w:val="Ttulo1"/>
      </w:pPr>
      <w:bookmarkStart w:id="456" w:name="figure-8"/>
      <w:bookmarkEnd w:id="456"/>
      <w:r>
        <w:lastRenderedPageBreak/>
        <w:t>Figure 8</w:t>
      </w:r>
    </w:p>
    <w:p w14:paraId="687E85F4" w14:textId="77777777" w:rsidR="0026158F" w:rsidRDefault="0026158F" w:rsidP="0026158F">
      <w:r>
        <w:rPr>
          <w:noProof/>
          <w:lang w:val="es-ES" w:eastAsia="es-ES"/>
        </w:rPr>
        <w:drawing>
          <wp:inline distT="0" distB="0" distL="0" distR="0" wp14:anchorId="2942B251" wp14:editId="7EBF925B">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7-1.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58E5C871" w14:textId="77777777" w:rsidR="0026158F" w:rsidRDefault="0026158F" w:rsidP="0026158F">
      <w:pPr>
        <w:pStyle w:val="Textodecuerpo"/>
      </w:pPr>
      <w:r>
        <w:rPr>
          <w:b/>
        </w:rPr>
        <w:t>Figure 8.</w:t>
      </w:r>
      <w:r>
        <w:t xml:space="preserve"> </w:t>
      </w:r>
      <w:proofErr w:type="gramStart"/>
      <w:r>
        <w:t>Comparison of median growth change (</w:t>
      </w:r>
      <m:oMath>
        <m:r>
          <w:rPr>
            <w:rFonts w:ascii="Cambria Math" w:hAnsi="Cambria Math"/>
          </w:rPr>
          <m:t>GC</m:t>
        </m:r>
      </m:oMath>
      <w:r>
        <w:t xml:space="preserve">) following (Nowacki and Abrams 1997) for </w:t>
      </w:r>
      <w:r>
        <w:rPr>
          <w:i/>
        </w:rPr>
        <w:t>Q. pyrenaica</w:t>
      </w:r>
      <w:r>
        <w:t xml:space="preserve"> sites.</w:t>
      </w:r>
      <w:proofErr w:type="gramEnd"/>
      <w:r>
        <w:t xml:space="preserve"> Dashed black lines indicate a threshold of 50 % of GC (see material and methods).</w:t>
      </w:r>
    </w:p>
    <w:p w14:paraId="024778FC" w14:textId="77777777" w:rsidR="0026158F" w:rsidRDefault="0026158F" w:rsidP="0026158F">
      <w:pPr>
        <w:pStyle w:val="Ttulo1"/>
      </w:pPr>
      <w:bookmarkStart w:id="457" w:name="figure-9"/>
      <w:bookmarkEnd w:id="457"/>
      <w:r>
        <w:lastRenderedPageBreak/>
        <w:t>Figure 9</w:t>
      </w:r>
    </w:p>
    <w:p w14:paraId="0AF91E89" w14:textId="77777777" w:rsidR="0026158F" w:rsidRDefault="0026158F" w:rsidP="0026158F">
      <w:r>
        <w:rPr>
          <w:noProof/>
          <w:lang w:val="es-ES" w:eastAsia="es-ES"/>
        </w:rPr>
        <w:drawing>
          <wp:inline distT="0" distB="0" distL="0" distR="0" wp14:anchorId="165EB176" wp14:editId="49CAADD8">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2153016" w14:textId="31D2E1A8" w:rsidR="0026158F" w:rsidRDefault="0026158F" w:rsidP="0026158F">
      <w:pPr>
        <w:pStyle w:val="Textodecuerpo"/>
      </w:pPr>
      <w:r>
        <w:rPr>
          <w:b/>
        </w:rPr>
        <w:t>Figure 9</w:t>
      </w:r>
      <w:r>
        <w:t xml:space="preserve">. Percentage of </w:t>
      </w:r>
      <w:r>
        <w:rPr>
          <w:i/>
        </w:rPr>
        <w:t>Q. pyrenaica</w:t>
      </w:r>
      <w:r>
        <w:t xml:space="preserve"> trees affected by GC &gt; </w:t>
      </w:r>
      <w:del w:id="458" w:author="Guillermo Gea Izquierdo" w:date="2018-02-07T15:45:00Z">
        <w:r w:rsidDel="007E45DA">
          <w:delText xml:space="preserve">25 </w:delText>
        </w:r>
      </w:del>
      <w:ins w:id="459" w:author="Guillermo Gea Izquierdo" w:date="2018-02-07T15:45:00Z">
        <w:r w:rsidR="007E45DA">
          <w:t xml:space="preserve">50 </w:t>
        </w:r>
      </w:ins>
      <w:commentRangeStart w:id="460"/>
      <w:r>
        <w:t>% by site</w:t>
      </w:r>
      <w:commentRangeEnd w:id="460"/>
      <w:r w:rsidR="007E45DA">
        <w:rPr>
          <w:rStyle w:val="Refdecomentario"/>
        </w:rPr>
        <w:commentReference w:id="460"/>
      </w:r>
      <w:r>
        <w:t xml:space="preserve">. </w:t>
      </w:r>
      <w:r>
        <w:rPr>
          <w:i/>
        </w:rPr>
        <w:t>Black</w:t>
      </w:r>
      <w:r>
        <w:t xml:space="preserve"> line shows number of trees (rigth-axis).</w:t>
      </w:r>
    </w:p>
    <w:p w14:paraId="51E27CF2" w14:textId="77777777" w:rsidR="0026158F" w:rsidRDefault="0026158F" w:rsidP="0026158F">
      <w:pPr>
        <w:pStyle w:val="Textodecuerpo"/>
      </w:pPr>
    </w:p>
    <w:p w14:paraId="78E02D02" w14:textId="77777777" w:rsidR="0026158F" w:rsidRDefault="0026158F" w:rsidP="0026158F">
      <w:pPr>
        <w:pStyle w:val="Textodecuerpo"/>
      </w:pPr>
    </w:p>
    <w:p w14:paraId="4B2BAD32" w14:textId="77777777" w:rsidR="0026158F" w:rsidRDefault="0026158F" w:rsidP="0026158F">
      <w:pPr>
        <w:pStyle w:val="Textodecuerpo"/>
      </w:pPr>
    </w:p>
    <w:p w14:paraId="65A04096" w14:textId="77777777" w:rsidR="00235DE7" w:rsidRDefault="0026158F">
      <w:pPr>
        <w:pStyle w:val="Ttulo1"/>
      </w:pPr>
      <w:r>
        <w:lastRenderedPageBreak/>
        <w:t>Supplementary</w:t>
      </w:r>
    </w:p>
    <w:p w14:paraId="4FDAAA22" w14:textId="77777777" w:rsidR="00235DE7" w:rsidRDefault="0026158F">
      <w:pPr>
        <w:pStyle w:val="Ttulo2"/>
      </w:pPr>
      <w:bookmarkStart w:id="461" w:name="figures"/>
      <w:bookmarkEnd w:id="461"/>
      <w:r>
        <w:t>Figures</w:t>
      </w:r>
    </w:p>
    <w:p w14:paraId="12BDCCEC" w14:textId="77777777" w:rsidR="00235DE7" w:rsidRDefault="0026158F">
      <w:r>
        <w:rPr>
          <w:b/>
        </w:rPr>
        <w:t>Figure S1</w:t>
      </w:r>
      <w:r>
        <w:t xml:space="preserve"> Acumulated monthly precipitation during the hydrological year 2004-2005 (blue line) and 2011-2012 (red line). The boxplot representing the average from 1940-2015 </w:t>
      </w:r>
      <w:proofErr w:type="gramStart"/>
      <w:r>
        <w:t>period</w:t>
      </w:r>
      <w:proofErr w:type="gramEnd"/>
      <w:r>
        <w:t xml:space="preserve">. </w:t>
      </w:r>
      <w:proofErr w:type="gramStart"/>
      <w:r>
        <w:t>Data from meteorological station Granada, Base Aérea (National Spanish Meteorological Services (AEMET)).</w:t>
      </w:r>
      <w:proofErr w:type="gramEnd"/>
    </w:p>
    <w:p w14:paraId="166B22CC" w14:textId="77777777" w:rsidR="00235DE7" w:rsidRDefault="0026158F">
      <w:pPr>
        <w:pStyle w:val="Textodecuerpo"/>
      </w:pPr>
      <w:r>
        <w:rPr>
          <w:noProof/>
          <w:lang w:val="es-ES" w:eastAsia="es-ES"/>
        </w:rPr>
        <w:drawing>
          <wp:inline distT="0" distB="0" distL="0" distR="0" wp14:anchorId="7F7C1739" wp14:editId="5693EB27">
            <wp:extent cx="5486400" cy="57596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38-1.png"/>
                    <pic:cNvPicPr>
                      <a:picLocks noChangeAspect="1" noChangeArrowheads="1"/>
                    </pic:cNvPicPr>
                  </pic:nvPicPr>
                  <pic:blipFill>
                    <a:blip r:embed="rId20"/>
                    <a:stretch>
                      <a:fillRect/>
                    </a:stretch>
                  </pic:blipFill>
                  <pic:spPr bwMode="auto">
                    <a:xfrm>
                      <a:off x="0" y="0"/>
                      <a:ext cx="5486400" cy="5759605"/>
                    </a:xfrm>
                    <a:prstGeom prst="rect">
                      <a:avLst/>
                    </a:prstGeom>
                    <a:noFill/>
                    <a:ln w="9525">
                      <a:noFill/>
                      <a:headEnd/>
                      <a:tailEnd/>
                    </a:ln>
                  </pic:spPr>
                </pic:pic>
              </a:graphicData>
            </a:graphic>
          </wp:inline>
        </w:drawing>
      </w:r>
    </w:p>
    <w:p w14:paraId="2722B444" w14:textId="77777777" w:rsidR="0026158F" w:rsidRDefault="0026158F">
      <w:pPr>
        <w:spacing w:before="0" w:after="200" w:line="240" w:lineRule="auto"/>
        <w:rPr>
          <w:b/>
        </w:rPr>
      </w:pPr>
      <w:r>
        <w:rPr>
          <w:b/>
        </w:rPr>
        <w:br w:type="page"/>
      </w:r>
    </w:p>
    <w:p w14:paraId="796A6B78" w14:textId="77777777" w:rsidR="00235DE7" w:rsidRDefault="0026158F">
      <w:pPr>
        <w:pStyle w:val="Textodecuerpo"/>
      </w:pPr>
      <w:r>
        <w:rPr>
          <w:b/>
        </w:rPr>
        <w:lastRenderedPageBreak/>
        <w:t>Figure S2</w:t>
      </w:r>
      <w:r>
        <w:t xml:space="preserve">. </w:t>
      </w:r>
      <w:proofErr w:type="gramStart"/>
      <w:r>
        <w:t>Spatial distribution of the EVI-annual trends (</w:t>
      </w:r>
      <m:oMath>
        <m:r>
          <w:rPr>
            <w:rFonts w:ascii="Cambria Math" w:hAnsi="Cambria Math"/>
          </w:rPr>
          <m:t>τ</m:t>
        </m:r>
      </m:oMath>
      <w:r>
        <w:t>) for the period 2000-2016.</w:t>
      </w:r>
      <w:proofErr w:type="gramEnd"/>
      <w:r>
        <w:t xml:space="preserve"> Negative values (</w:t>
      </w:r>
      <w:r>
        <w:rPr>
          <w:i/>
        </w:rPr>
        <w:t>red</w:t>
      </w:r>
      <w:r>
        <w:t xml:space="preserve"> values) indicate negative trends and positive values (</w:t>
      </w:r>
      <w:r>
        <w:rPr>
          <w:i/>
        </w:rPr>
        <w:t>green</w:t>
      </w:r>
      <w:r>
        <w:t xml:space="preserve"> values) </w:t>
      </w:r>
      <w:commentRangeStart w:id="462"/>
      <w:r>
        <w:t>indicate positive trends.</w:t>
      </w:r>
      <w:commentRangeEnd w:id="462"/>
      <w:r w:rsidR="00A525D5">
        <w:rPr>
          <w:rStyle w:val="Refdecomentario"/>
        </w:rPr>
        <w:commentReference w:id="462"/>
      </w:r>
    </w:p>
    <w:p w14:paraId="02A9C179" w14:textId="77777777" w:rsidR="00235DE7" w:rsidRDefault="0026158F">
      <w:r>
        <w:rPr>
          <w:noProof/>
          <w:lang w:val="es-ES" w:eastAsia="es-ES"/>
        </w:rPr>
        <w:drawing>
          <wp:inline distT="0" distB="0" distL="0" distR="0" wp14:anchorId="03B12458" wp14:editId="3DCBEA08">
            <wp:extent cx="5943600" cy="424542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nalysis/evi/compute_MannKendall_evimean_files/figure-markdown_github/rater_map_tau_EVI-1.png"/>
                    <pic:cNvPicPr>
                      <a:picLocks noChangeAspect="1" noChangeArrowheads="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14:paraId="45700191" w14:textId="77777777" w:rsidR="0026158F" w:rsidRDefault="0026158F">
      <w:pPr>
        <w:spacing w:before="0" w:after="200" w:line="240" w:lineRule="auto"/>
        <w:rPr>
          <w:b/>
        </w:rPr>
      </w:pPr>
      <w:r>
        <w:rPr>
          <w:b/>
        </w:rPr>
        <w:br w:type="page"/>
      </w:r>
    </w:p>
    <w:p w14:paraId="74F903DF" w14:textId="4A94443C" w:rsidR="00235DE7" w:rsidRDefault="0026158F">
      <w:r>
        <w:rPr>
          <w:b/>
        </w:rPr>
        <w:lastRenderedPageBreak/>
        <w:t>Figure S3.</w:t>
      </w:r>
      <w:r>
        <w:t xml:space="preserve"> Percentage of pixels showing browning, greenning or no-changes during the 2005 and 2012 dro</w:t>
      </w:r>
      <w:ins w:id="463" w:author="Guillermo Gea Izquierdo" w:date="2018-02-07T15:49:00Z">
        <w:r w:rsidR="00A525D5">
          <w:t>u</w:t>
        </w:r>
      </w:ins>
      <w:r>
        <w:t>g</w:t>
      </w:r>
      <w:del w:id="464" w:author="Guillermo Gea Izquierdo" w:date="2018-02-07T15:49:00Z">
        <w:r w:rsidDel="00A525D5">
          <w:delText>u</w:delText>
        </w:r>
      </w:del>
      <w:r>
        <w:t>ht events according to EVI standardized anomalies.</w:t>
      </w:r>
    </w:p>
    <w:p w14:paraId="10167DF2" w14:textId="77777777" w:rsidR="00235DE7" w:rsidRDefault="0026158F">
      <w:pPr>
        <w:pStyle w:val="Textodecuerpo"/>
      </w:pPr>
      <w:r>
        <w:rPr>
          <w:noProof/>
          <w:lang w:val="es-ES" w:eastAsia="es-ES"/>
        </w:rPr>
        <w:drawing>
          <wp:inline distT="0" distB="0" distL="0" distR="0" wp14:anchorId="52DE193C" wp14:editId="2D7AF4F4">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0-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49EA712C" w14:textId="77777777" w:rsidR="0026158F" w:rsidRDefault="0026158F">
      <w:pPr>
        <w:spacing w:before="0" w:after="200" w:line="240" w:lineRule="auto"/>
        <w:rPr>
          <w:b/>
        </w:rPr>
      </w:pPr>
      <w:r>
        <w:rPr>
          <w:b/>
        </w:rPr>
        <w:br w:type="page"/>
      </w:r>
    </w:p>
    <w:p w14:paraId="42049108" w14:textId="77777777" w:rsidR="000B7637" w:rsidRDefault="0026158F">
      <w:pPr>
        <w:pStyle w:val="Textodecuerpo"/>
      </w:pPr>
      <w:r>
        <w:rPr>
          <w:b/>
        </w:rPr>
        <w:lastRenderedPageBreak/>
        <w:t>Figure S4.</w:t>
      </w:r>
      <w:r>
        <w:t xml:space="preserve"> </w:t>
      </w:r>
      <w:proofErr w:type="gramStart"/>
      <w:r w:rsidR="000B7637">
        <w:t xml:space="preserve">Correlation between indices of resilience </w:t>
      </w:r>
      <w:r w:rsidR="000B7637" w:rsidRPr="000B7637">
        <w:t>(Rt, resistance; Rc, recovery; Rs, Resilience)</w:t>
      </w:r>
      <w:r w:rsidR="000B7637">
        <w:t xml:space="preserve"> using periods of several lengths (2, 3 and 4 years after a drought).</w:t>
      </w:r>
      <w:proofErr w:type="gramEnd"/>
      <w:r w:rsidR="000B7637">
        <w:t xml:space="preserve"> Top plots (a, b and c) showing the resilience indices of greenness (EVI) to drought; and bottom </w:t>
      </w:r>
      <w:proofErr w:type="gramStart"/>
      <w:r w:rsidR="000B7637">
        <w:t>plots</w:t>
      </w:r>
      <w:proofErr w:type="gramEnd"/>
      <w:r w:rsidR="000B7637">
        <w:t xml:space="preserve"> (</w:t>
      </w:r>
      <w:r w:rsidR="000B7637" w:rsidRPr="000B7637">
        <w:t xml:space="preserve">d, e, f) </w:t>
      </w:r>
      <w:r w:rsidR="000B7637">
        <w:t xml:space="preserve">the resilience indices of </w:t>
      </w:r>
      <w:r w:rsidR="00BD7F10" w:rsidRPr="00BD7F10">
        <w:t>tree-growth</w:t>
      </w:r>
      <w:r w:rsidR="00BD7F10">
        <w:t xml:space="preserve"> (BAI)</w:t>
      </w:r>
      <w:r w:rsidR="00BD7F10" w:rsidRPr="00BD7F10">
        <w:t xml:space="preserve"> </w:t>
      </w:r>
      <w:r w:rsidR="00BD7F10">
        <w:t xml:space="preserve">to drought. </w:t>
      </w:r>
      <w:proofErr w:type="gramStart"/>
      <w:r w:rsidR="00BD7F10" w:rsidRPr="000B7637">
        <w:rPr>
          <w:i/>
        </w:rPr>
        <w:t>ws2</w:t>
      </w:r>
      <w:proofErr w:type="gramEnd"/>
      <w:r w:rsidR="00BD7F10">
        <w:t xml:space="preserve">, </w:t>
      </w:r>
      <w:r w:rsidR="00BD7F10" w:rsidRPr="000B7637">
        <w:rPr>
          <w:i/>
        </w:rPr>
        <w:t>ws3</w:t>
      </w:r>
      <w:r w:rsidR="00BD7F10">
        <w:t xml:space="preserve"> and </w:t>
      </w:r>
      <w:r w:rsidR="00BD7F10" w:rsidRPr="000B7637">
        <w:rPr>
          <w:i/>
        </w:rPr>
        <w:t>ws4</w:t>
      </w:r>
      <w:r w:rsidR="00BD7F10" w:rsidRPr="000B7637">
        <w:t xml:space="preserve"> indicate periods of 2, 3 and 4 years after a drought.</w:t>
      </w:r>
    </w:p>
    <w:p w14:paraId="443CB6E6" w14:textId="77777777" w:rsidR="00235DE7" w:rsidRDefault="0026158F">
      <w:pPr>
        <w:pStyle w:val="Textodecuerpo"/>
      </w:pPr>
      <w:r>
        <w:rPr>
          <w:noProof/>
          <w:lang w:val="es-ES" w:eastAsia="es-ES"/>
        </w:rPr>
        <w:drawing>
          <wp:inline distT="0" distB="0" distL="0" distR="0" wp14:anchorId="61140C88" wp14:editId="593199B7">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1-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68416AF9" w14:textId="77777777" w:rsidR="00235DE7" w:rsidRDefault="0026158F">
      <w:pPr>
        <w:pStyle w:val="Bibliografa"/>
      </w:pPr>
      <w:proofErr w:type="gramStart"/>
      <w:r>
        <w:t>Beguería, S., S. M. Vicente-Serrano, F. Reig, and B. Latorre.</w:t>
      </w:r>
      <w:proofErr w:type="gramEnd"/>
      <w:r>
        <w:t xml:space="preserve"> 2014. Standardized precipitation evapotranspiration index (spei) revisited: Parameter fitting, evapotranspiration models, tools, datasets and drought monitoring. </w:t>
      </w:r>
      <w:proofErr w:type="gramStart"/>
      <w:r>
        <w:t>International Journal of Climatology 34:3001–3023.</w:t>
      </w:r>
      <w:proofErr w:type="gramEnd"/>
    </w:p>
    <w:p w14:paraId="30B1AEFF" w14:textId="77777777" w:rsidR="00235DE7" w:rsidRDefault="0026158F">
      <w:pPr>
        <w:pStyle w:val="Bibliografa"/>
      </w:pPr>
      <w:r>
        <w:lastRenderedPageBreak/>
        <w:t xml:space="preserve">Benito, B., J. Lorite, and J. Peñas. 2011. Simulating potential effects of climatic warming on altitudinal patterns of key species in mediterranean-alpine ecosystems. </w:t>
      </w:r>
      <w:proofErr w:type="gramStart"/>
      <w:r>
        <w:t>Climatic Change 108:471–483.</w:t>
      </w:r>
      <w:proofErr w:type="gramEnd"/>
    </w:p>
    <w:p w14:paraId="2B932CA1" w14:textId="77777777" w:rsidR="00235DE7" w:rsidRDefault="0026158F">
      <w:pPr>
        <w:pStyle w:val="Bibliografa"/>
      </w:pPr>
      <w:proofErr w:type="gramStart"/>
      <w:r>
        <w:t>Biondi, F., and F. Qeadan.</w:t>
      </w:r>
      <w:proofErr w:type="gramEnd"/>
      <w:r>
        <w:t xml:space="preserve"> 2008. A theory-driven approach to tree-ring standardization: Defining the biological trend from expected basal area increment. </w:t>
      </w:r>
      <w:proofErr w:type="gramStart"/>
      <w:r>
        <w:t>Tree-Ring Research 64:81–96.</w:t>
      </w:r>
      <w:proofErr w:type="gramEnd"/>
    </w:p>
    <w:p w14:paraId="4823D49C" w14:textId="77777777" w:rsidR="00235DE7" w:rsidRDefault="0026158F">
      <w:pPr>
        <w:pStyle w:val="Bibliografa"/>
      </w:pPr>
      <w:proofErr w:type="gramStart"/>
      <w:r>
        <w:t>Brewer, S., R. Cheddadi, J. de Beaulieu, and M. Reille.</w:t>
      </w:r>
      <w:proofErr w:type="gramEnd"/>
      <w:r>
        <w:t xml:space="preserve"> 2002. The spread of deciduous quercus throughout </w:t>
      </w:r>
      <w:proofErr w:type="gramStart"/>
      <w:r>
        <w:t>europe</w:t>
      </w:r>
      <w:proofErr w:type="gramEnd"/>
      <w:r>
        <w:t xml:space="preserve"> since the last glacial period. Forest Ecology and Management 156:27–48.</w:t>
      </w:r>
    </w:p>
    <w:p w14:paraId="21A04063" w14:textId="77777777" w:rsidR="00235DE7" w:rsidRDefault="0026158F">
      <w:pPr>
        <w:pStyle w:val="Bibliografa"/>
      </w:pPr>
      <w:proofErr w:type="gramStart"/>
      <w:r>
        <w:t>Bunn, A. G. 2008.</w:t>
      </w:r>
      <w:proofErr w:type="gramEnd"/>
      <w:r>
        <w:t xml:space="preserve"> </w:t>
      </w:r>
      <w:proofErr w:type="gramStart"/>
      <w:r>
        <w:t>A dendrochronology program library in r (dplR).</w:t>
      </w:r>
      <w:proofErr w:type="gramEnd"/>
      <w:r>
        <w:t xml:space="preserve"> </w:t>
      </w:r>
      <w:proofErr w:type="gramStart"/>
      <w:r>
        <w:t>Dendrochronologia 26:115–124.</w:t>
      </w:r>
      <w:proofErr w:type="gramEnd"/>
    </w:p>
    <w:p w14:paraId="1BD2D608" w14:textId="77777777" w:rsidR="00235DE7" w:rsidRDefault="0026158F">
      <w:pPr>
        <w:pStyle w:val="Bibliografa"/>
      </w:pPr>
      <w:proofErr w:type="gramStart"/>
      <w:r>
        <w:t>Bunn, A. G. 2010.</w:t>
      </w:r>
      <w:proofErr w:type="gramEnd"/>
      <w:r>
        <w:t xml:space="preserve"> </w:t>
      </w:r>
      <w:proofErr w:type="gramStart"/>
      <w:r>
        <w:t>Statistical and visual crossdating in r using the dplR library.</w:t>
      </w:r>
      <w:proofErr w:type="gramEnd"/>
      <w:r>
        <w:t xml:space="preserve"> </w:t>
      </w:r>
      <w:proofErr w:type="gramStart"/>
      <w:r>
        <w:t>Dendrochronologia 28:251–258.</w:t>
      </w:r>
      <w:proofErr w:type="gramEnd"/>
    </w:p>
    <w:p w14:paraId="0269B000" w14:textId="77777777" w:rsidR="00235DE7" w:rsidRDefault="0026158F">
      <w:pPr>
        <w:pStyle w:val="Bibliografa"/>
      </w:pPr>
      <w:r>
        <w:t xml:space="preserve">Cabello, J., D. Alcaraz-Segura, R. Ferrero, A. Castro, and E. Liras. 2012. The role of vegetation and lithology in the spatial and inter-annual response of {evi} to climate in drylands of southeastern </w:t>
      </w:r>
      <w:proofErr w:type="gramStart"/>
      <w:r>
        <w:t>spain</w:t>
      </w:r>
      <w:proofErr w:type="gramEnd"/>
      <w:r>
        <w:t xml:space="preserve">. </w:t>
      </w:r>
      <w:proofErr w:type="gramStart"/>
      <w:r>
        <w:t>Journal of Arid Environments 79:76–83.</w:t>
      </w:r>
      <w:proofErr w:type="gramEnd"/>
    </w:p>
    <w:p w14:paraId="2B91A13B" w14:textId="77777777" w:rsidR="00235DE7" w:rsidRDefault="0026158F">
      <w:pPr>
        <w:pStyle w:val="Bibliografa"/>
      </w:pPr>
      <w:proofErr w:type="gramStart"/>
      <w:r>
        <w:t>Camacho-Olmedo, M., P. García-Martínez, Y. Jiménez-Olivencia, J. Menor-Toribio, and A. Paniza-Cabrera.</w:t>
      </w:r>
      <w:proofErr w:type="gramEnd"/>
      <w:r>
        <w:t xml:space="preserve"> 2002. Dinámica evolutiva del paisaje vegetal de la alta alpujarra granadina en la segunda mitad del s. xx. </w:t>
      </w:r>
      <w:proofErr w:type="gramStart"/>
      <w:r>
        <w:t>Cuadernos Geográficos 32:25–42.</w:t>
      </w:r>
      <w:proofErr w:type="gramEnd"/>
    </w:p>
    <w:p w14:paraId="0CE314E1" w14:textId="77777777" w:rsidR="00235DE7" w:rsidRDefault="0026158F">
      <w:pPr>
        <w:pStyle w:val="Bibliografa"/>
      </w:pPr>
      <w:r>
        <w:t>Camarero, J. J., C. Bigler, J. C. Linares, and E. Gil-Pelegrín. 2011. Synergistic effects of past historical logging and drought on the decline of pyrenean silver fir forests. Forest Ecology and Management 262:759–769.</w:t>
      </w:r>
    </w:p>
    <w:p w14:paraId="7EA4A7F1" w14:textId="77777777" w:rsidR="00235DE7" w:rsidRDefault="0026158F">
      <w:pPr>
        <w:pStyle w:val="Bibliografa"/>
      </w:pPr>
      <w:proofErr w:type="gramStart"/>
      <w:r>
        <w:t>Cavin, L., and A. S. Jump.</w:t>
      </w:r>
      <w:proofErr w:type="gramEnd"/>
      <w:r>
        <w:t xml:space="preserve"> 2017. Highest drought sensitivity and lowest resistance to growth suppression are found in the range core of the tree fagus sylvatica l. not the equatorial range edge. </w:t>
      </w:r>
      <w:proofErr w:type="gramStart"/>
      <w:r>
        <w:t>Global Change Biology 23:362–379.</w:t>
      </w:r>
      <w:proofErr w:type="gramEnd"/>
    </w:p>
    <w:p w14:paraId="0DCBCF33" w14:textId="77777777" w:rsidR="00235DE7" w:rsidRDefault="0026158F">
      <w:pPr>
        <w:pStyle w:val="Bibliografa"/>
      </w:pPr>
      <w:r>
        <w:t>Cofiño, A., J. Bedia, M. Iturbide, M. Vega, S. Herrera, J. Fernández, M. Frías, R. Manzanas, and J. Gutiérrez. 2018. The ecoms user data gateway: Towards seasonal forecast data provision and research reproducibility in the era of climate services. Climate Services.</w:t>
      </w:r>
    </w:p>
    <w:p w14:paraId="5ED89ABD" w14:textId="77777777" w:rsidR="00235DE7" w:rsidRDefault="0026158F">
      <w:pPr>
        <w:pStyle w:val="Bibliografa"/>
      </w:pPr>
      <w:r>
        <w:t xml:space="preserve">Cook, E., and L. Kairukstis. 1990. Methods of dendrochronology: Applications in the environmental sciences. </w:t>
      </w:r>
      <w:proofErr w:type="gramStart"/>
      <w:r>
        <w:t>Springer, Doredrecht.</w:t>
      </w:r>
      <w:proofErr w:type="gramEnd"/>
    </w:p>
    <w:p w14:paraId="36B51BE1" w14:textId="77777777" w:rsidR="00235DE7" w:rsidRDefault="0026158F">
      <w:pPr>
        <w:pStyle w:val="Bibliografa"/>
      </w:pPr>
      <w:r>
        <w:t>Didan, K. 2015. MOD13Q1 MODIS/Terra Vegetation Indices 16-Day L3 Global 250m SIN Grid V006. NASA EOSDIS Land Processes DAAC.</w:t>
      </w:r>
    </w:p>
    <w:p w14:paraId="5CFB4AB2" w14:textId="77777777" w:rsidR="00235DE7" w:rsidRDefault="0026158F">
      <w:pPr>
        <w:pStyle w:val="Bibliografa"/>
      </w:pPr>
      <w:proofErr w:type="gramStart"/>
      <w:r>
        <w:t>Dunn, O. 1964.</w:t>
      </w:r>
      <w:proofErr w:type="gramEnd"/>
      <w:r>
        <w:t xml:space="preserve"> </w:t>
      </w:r>
      <w:proofErr w:type="gramStart"/>
      <w:r>
        <w:t>Multiple comparisons using rank sums.</w:t>
      </w:r>
      <w:proofErr w:type="gramEnd"/>
      <w:r>
        <w:t xml:space="preserve"> </w:t>
      </w:r>
      <w:proofErr w:type="gramStart"/>
      <w:r>
        <w:t>Technometrics 6:241–252.</w:t>
      </w:r>
      <w:proofErr w:type="gramEnd"/>
    </w:p>
    <w:p w14:paraId="2F6D8534" w14:textId="77777777" w:rsidR="00235DE7" w:rsidRDefault="0026158F">
      <w:pPr>
        <w:pStyle w:val="Bibliografa"/>
      </w:pPr>
      <w:r>
        <w:t>Field, A., J. Miles, and Z. Field. 2012. Discovering statistics using r. Page 1426. SAGE.</w:t>
      </w:r>
    </w:p>
    <w:p w14:paraId="179BDD02" w14:textId="77777777" w:rsidR="00235DE7" w:rsidRDefault="0026158F">
      <w:pPr>
        <w:pStyle w:val="Bibliografa"/>
      </w:pPr>
      <w:proofErr w:type="gramStart"/>
      <w:r>
        <w:lastRenderedPageBreak/>
        <w:t>Franco, A. 1990.</w:t>
      </w:r>
      <w:proofErr w:type="gramEnd"/>
      <w:r>
        <w:t xml:space="preserve"> Quercus l. Pages 15–36 </w:t>
      </w:r>
      <w:r>
        <w:rPr>
          <w:i/>
        </w:rPr>
        <w:t>in</w:t>
      </w:r>
      <w:r>
        <w:t xml:space="preserve"> A. Castroviejo, M. Laínz, G. López-González, P. Montserrat, F. Muñoz-Garmendia, J. Paiva, and L. Villar, editors. Flora ibérica. Real Jardín Botánico, CSIC, Madrid.</w:t>
      </w:r>
    </w:p>
    <w:p w14:paraId="517A4348" w14:textId="77777777" w:rsidR="00235DE7" w:rsidRDefault="0026158F">
      <w:pPr>
        <w:pStyle w:val="Bibliografa"/>
      </w:pPr>
      <w:proofErr w:type="gramStart"/>
      <w:r>
        <w:t>Fraver, S., and A. S. White.</w:t>
      </w:r>
      <w:proofErr w:type="gramEnd"/>
      <w:r>
        <w:t xml:space="preserve"> 2005. Identifying growth releases in dendrochronological studies of forest disturbance. </w:t>
      </w:r>
      <w:proofErr w:type="gramStart"/>
      <w:r>
        <w:t>Canadian Journal of Forest Research 35:1648–1656.</w:t>
      </w:r>
      <w:proofErr w:type="gramEnd"/>
    </w:p>
    <w:p w14:paraId="5A740BC7" w14:textId="77777777" w:rsidR="00235DE7" w:rsidRDefault="0026158F">
      <w:pPr>
        <w:pStyle w:val="Bibliografa"/>
      </w:pPr>
      <w:proofErr w:type="gramStart"/>
      <w:r>
        <w:t>Fritts, H. C. 1976.</w:t>
      </w:r>
      <w:proofErr w:type="gramEnd"/>
      <w:r>
        <w:t xml:space="preserve"> Tree rings and climate. </w:t>
      </w:r>
      <w:proofErr w:type="gramStart"/>
      <w:r>
        <w:t>Academic Press, London.</w:t>
      </w:r>
      <w:proofErr w:type="gramEnd"/>
    </w:p>
    <w:p w14:paraId="30F4BD57" w14:textId="77777777" w:rsidR="00235DE7" w:rsidRDefault="0026158F">
      <w:pPr>
        <w:pStyle w:val="Bibliografa"/>
      </w:pPr>
      <w:r>
        <w:t xml:space="preserve">Frías, M., M. Iturbide, R. Manzanas, J. Bedia, J. Fernández, S. Herrera, A. Cofiño, and J. Gutiérrez. 2018. An r package to visualize and communicate uncertainty in seasonal climate prediction. </w:t>
      </w:r>
      <w:proofErr w:type="gramStart"/>
      <w:r>
        <w:t>Environmental Modelling &amp; Software 99:101–110.</w:t>
      </w:r>
      <w:proofErr w:type="gramEnd"/>
    </w:p>
    <w:p w14:paraId="38108999" w14:textId="77777777" w:rsidR="00235DE7" w:rsidRDefault="0026158F">
      <w:pPr>
        <w:pStyle w:val="Bibliografa"/>
      </w:pPr>
      <w:r>
        <w:t>Gao, Q., W. Zhu, M. W. Schwartz, H. Ganjurjav, Y. Wan, X. Qin, X. Ma, M. A. Williamson, and Y. Li. 2016. Climatic change controls productivity variation in global grasslands. Scientific Reports</w:t>
      </w:r>
      <w:proofErr w:type="gramStart"/>
      <w:r>
        <w:t>:26958</w:t>
      </w:r>
      <w:proofErr w:type="gramEnd"/>
      <w:r>
        <w:t>.</w:t>
      </w:r>
    </w:p>
    <w:p w14:paraId="6D7B87FF" w14:textId="77777777" w:rsidR="00235DE7" w:rsidRDefault="0026158F">
      <w:pPr>
        <w:pStyle w:val="Bibliografa"/>
      </w:pPr>
      <w:r>
        <w:t xml:space="preserve">García, I., and P. Jiménez. 2009. 9230 robledales de quercus pyrenaica y robledales de quercus robur y quercus pyrenaica del noroeste ibérico. Pages 1–66 </w:t>
      </w:r>
      <w:r>
        <w:rPr>
          <w:i/>
        </w:rPr>
        <w:t>in</w:t>
      </w:r>
      <w:r>
        <w:t xml:space="preserve"> VV.AA</w:t>
      </w:r>
      <w:proofErr w:type="gramStart"/>
      <w:r>
        <w:t>.,</w:t>
      </w:r>
      <w:proofErr w:type="gramEnd"/>
      <w:r>
        <w:t xml:space="preserve"> editor. Bases ecológicas preliminares para la conservación de los tipos de hábitat de interés comunitario en españa. </w:t>
      </w:r>
      <w:proofErr w:type="gramStart"/>
      <w:r>
        <w:t>Ministerio de Medio Ambiente, y Medio Rural y Marino, Madrid.</w:t>
      </w:r>
      <w:proofErr w:type="gramEnd"/>
    </w:p>
    <w:p w14:paraId="371D448A" w14:textId="77777777" w:rsidR="00235DE7" w:rsidRDefault="0026158F">
      <w:pPr>
        <w:pStyle w:val="Bibliografa"/>
      </w:pPr>
      <w:proofErr w:type="gramStart"/>
      <w:r>
        <w:t>García-Herrera, R., E. Hernández, D. Barriopedro, D. Paredes, R. M. Trigo, I. F. Trigo, and M. A. Mendes.</w:t>
      </w:r>
      <w:proofErr w:type="gramEnd"/>
      <w:r>
        <w:t xml:space="preserve"> 2007. The Outstanding 2004/05 Drought in the Iberian Peninsula: Associated Atmospheric Circulation. </w:t>
      </w:r>
      <w:proofErr w:type="gramStart"/>
      <w:r>
        <w:t>Journal of Hydrometeorology 8:483–498.</w:t>
      </w:r>
      <w:proofErr w:type="gramEnd"/>
    </w:p>
    <w:p w14:paraId="78DB2232" w14:textId="77777777" w:rsidR="00235DE7" w:rsidRDefault="0026158F">
      <w:pPr>
        <w:pStyle w:val="Bibliografa"/>
      </w:pPr>
      <w:r>
        <w:t xml:space="preserve">Gavilan, R. G., D. S. Mata, B. Vilches, and G. Entrocassi. 2007. Modeling current distribution of </w:t>
      </w:r>
      <w:proofErr w:type="gramStart"/>
      <w:r>
        <w:t>spanish</w:t>
      </w:r>
      <w:proofErr w:type="gramEnd"/>
      <w:r>
        <w:t xml:space="preserve"> quercus pyrenaica forests using climatic parameters. </w:t>
      </w:r>
      <w:proofErr w:type="gramStart"/>
      <w:r>
        <w:t>Phytocoenologia 37:561–581.</w:t>
      </w:r>
      <w:proofErr w:type="gramEnd"/>
    </w:p>
    <w:p w14:paraId="09BBBD9F" w14:textId="77777777" w:rsidR="00235DE7" w:rsidRDefault="0026158F">
      <w:pPr>
        <w:pStyle w:val="Bibliografa"/>
      </w:pPr>
      <w:r>
        <w:t xml:space="preserve">Gazol, A., J. J. Camarero, W. R. L. Anderegg, and S. M. Vicente-Serrano. 2017. Impacts of droughts on the growth resilience of northern hemisphere forests. </w:t>
      </w:r>
      <w:proofErr w:type="gramStart"/>
      <w:r>
        <w:t>Global Ecology and Biogeography 26:166–176.</w:t>
      </w:r>
      <w:proofErr w:type="gramEnd"/>
    </w:p>
    <w:p w14:paraId="02662E25" w14:textId="77777777" w:rsidR="00235DE7" w:rsidRDefault="0026158F">
      <w:pPr>
        <w:pStyle w:val="Bibliografa"/>
      </w:pPr>
      <w:proofErr w:type="gramStart"/>
      <w:r>
        <w:t>Gea-Izquierdo, G., and I. Cañellas.</w:t>
      </w:r>
      <w:proofErr w:type="gramEnd"/>
      <w:r>
        <w:t xml:space="preserve"> 2014. Local climate forces instability in long-term productivity of a mediterranean oak along climatic gradients. </w:t>
      </w:r>
      <w:proofErr w:type="gramStart"/>
      <w:r>
        <w:t>Ecosystems 17:228–241.</w:t>
      </w:r>
      <w:proofErr w:type="gramEnd"/>
    </w:p>
    <w:p w14:paraId="2504E975" w14:textId="77777777" w:rsidR="00235DE7" w:rsidRDefault="0026158F">
      <w:pPr>
        <w:pStyle w:val="Bibliografa"/>
      </w:pPr>
      <w:r>
        <w:t xml:space="preserve">Gouveia, C. M., P. Ramos, A. Russo, and R. M. Trigo. 2015. Drought trends in the Iberian Peninsula over the last 112 years. Page 12680 </w:t>
      </w:r>
      <w:r>
        <w:rPr>
          <w:i/>
        </w:rPr>
        <w:t>in</w:t>
      </w:r>
      <w:r>
        <w:t xml:space="preserve"> EGU general assembly conference abstracts.</w:t>
      </w:r>
    </w:p>
    <w:p w14:paraId="487CE0D5" w14:textId="77777777" w:rsidR="00235DE7" w:rsidRDefault="0026158F">
      <w:pPr>
        <w:pStyle w:val="Bibliografa"/>
      </w:pPr>
      <w:r>
        <w:t>Granda, E., A. Q. Alla, N. A. Laskurain, J. Loidi, A. Sánchez-Lorenzo, and J. J. Camarero. 2017. Coexisting oak species, including rear-edge populations, buffer climate stress through xylem adjustments. Tree Physiology.</w:t>
      </w:r>
    </w:p>
    <w:p w14:paraId="79CA261D" w14:textId="77777777" w:rsidR="00235DE7" w:rsidRDefault="0026158F">
      <w:pPr>
        <w:pStyle w:val="Bibliografa"/>
      </w:pPr>
      <w:r>
        <w:lastRenderedPageBreak/>
        <w:t xml:space="preserve">Hampe, A., and R. J. Petit. 2005. Conserving biodiversity under climate change: The rear edge matters. </w:t>
      </w:r>
      <w:proofErr w:type="gramStart"/>
      <w:r>
        <w:t>Ecology Letters 8:461–467.</w:t>
      </w:r>
      <w:proofErr w:type="gramEnd"/>
    </w:p>
    <w:p w14:paraId="5B252576" w14:textId="77777777" w:rsidR="00235DE7" w:rsidRDefault="0026158F">
      <w:pPr>
        <w:pStyle w:val="Bibliografa"/>
      </w:pPr>
      <w:r>
        <w:t xml:space="preserve">Haylock, M. R., N. Hofstra, A. M. G. Klein Tank, E. J. Klok, P. D. Jones, and M. New. 2008. A </w:t>
      </w:r>
      <w:proofErr w:type="gramStart"/>
      <w:r>
        <w:t>european</w:t>
      </w:r>
      <w:proofErr w:type="gramEnd"/>
      <w:r>
        <w:t xml:space="preserve"> daily high-resolution gridded data set of surface temperature and precipitation for 1950–2006. </w:t>
      </w:r>
      <w:proofErr w:type="gramStart"/>
      <w:r>
        <w:t>Journal of Geophysical Research 113:D20119.</w:t>
      </w:r>
      <w:proofErr w:type="gramEnd"/>
    </w:p>
    <w:p w14:paraId="3B1B14AE" w14:textId="77777777" w:rsidR="00235DE7" w:rsidRDefault="0026158F">
      <w:pPr>
        <w:pStyle w:val="Bibliografa"/>
      </w:pPr>
      <w:proofErr w:type="gramStart"/>
      <w:r>
        <w:t>Holmes, R. L. 1983.</w:t>
      </w:r>
      <w:proofErr w:type="gramEnd"/>
      <w:r>
        <w:t xml:space="preserve"> </w:t>
      </w:r>
      <w:proofErr w:type="gramStart"/>
      <w:r>
        <w:t>Computer-assisted quality control in tree-ring dating and measurement.</w:t>
      </w:r>
      <w:proofErr w:type="gramEnd"/>
      <w:r>
        <w:t xml:space="preserve"> </w:t>
      </w:r>
      <w:proofErr w:type="gramStart"/>
      <w:r>
        <w:t>Tree-Ring Bulletin 43:69–78.</w:t>
      </w:r>
      <w:proofErr w:type="gramEnd"/>
    </w:p>
    <w:p w14:paraId="18F537DF" w14:textId="77777777" w:rsidR="00235DE7" w:rsidRDefault="0026158F">
      <w:pPr>
        <w:pStyle w:val="Bibliografa"/>
      </w:pPr>
      <w:r>
        <w:t xml:space="preserve">Huete, A., K. Didan, T. Miura, E. Rodriguez, X. </w:t>
      </w:r>
      <w:proofErr w:type="gramStart"/>
      <w:r>
        <w:t>Gao</w:t>
      </w:r>
      <w:proofErr w:type="gramEnd"/>
      <w:r>
        <w:t xml:space="preserve">, and L. Ferreira. 2002. Overview of the radiometric and biophysical performance of the {modis} vegetation indices. </w:t>
      </w:r>
      <w:proofErr w:type="gramStart"/>
      <w:r>
        <w:t>Remote Sensing of Environment 83:195–213.</w:t>
      </w:r>
      <w:proofErr w:type="gramEnd"/>
    </w:p>
    <w:p w14:paraId="126D25A1" w14:textId="77777777" w:rsidR="00235DE7" w:rsidRDefault="0026158F">
      <w:pPr>
        <w:pStyle w:val="Bibliografa"/>
      </w:pPr>
      <w:r>
        <w:t xml:space="preserve">Krapivin, V. F., C. A. Varotsos, and V. Y. Soldatov. 2015. Remote-sensing technologies and data processing algorithms. Pages 119–219 </w:t>
      </w:r>
      <w:r>
        <w:rPr>
          <w:i/>
        </w:rPr>
        <w:t>in</w:t>
      </w:r>
      <w:r>
        <w:t xml:space="preserve"> </w:t>
      </w:r>
      <w:proofErr w:type="gramStart"/>
      <w:r>
        <w:t>New</w:t>
      </w:r>
      <w:proofErr w:type="gramEnd"/>
      <w:r>
        <w:t xml:space="preserve"> ecoinformatics tools in environmental science: Applications and decision-making. </w:t>
      </w:r>
      <w:proofErr w:type="gramStart"/>
      <w:r>
        <w:t>Springer International Publishing.</w:t>
      </w:r>
      <w:proofErr w:type="gramEnd"/>
    </w:p>
    <w:p w14:paraId="00494D23" w14:textId="77777777" w:rsidR="00235DE7" w:rsidRDefault="0026158F">
      <w:pPr>
        <w:pStyle w:val="Bibliografa"/>
      </w:pPr>
      <w:proofErr w:type="gramStart"/>
      <w:r>
        <w:t>Lloret, F., E. G. Keeling, and A. Sala.</w:t>
      </w:r>
      <w:proofErr w:type="gramEnd"/>
      <w:r>
        <w:t xml:space="preserve"> 2011. Components of tree resilience: Effects of successive low-growth episodes in old ponderosa pine forests. </w:t>
      </w:r>
      <w:proofErr w:type="gramStart"/>
      <w:r>
        <w:t>Oikos 120:1909–1920.</w:t>
      </w:r>
      <w:proofErr w:type="gramEnd"/>
    </w:p>
    <w:p w14:paraId="1720DB4F" w14:textId="77777777" w:rsidR="00235DE7" w:rsidRDefault="0026158F">
      <w:pPr>
        <w:pStyle w:val="Bibliografa"/>
      </w:pPr>
      <w:r>
        <w:t>Mair, P., F. Schoenbrodt, and R. Wilcox. 2017. WRS2: Wilcox robust estimation and testing.</w:t>
      </w:r>
    </w:p>
    <w:p w14:paraId="628A23E4" w14:textId="77777777" w:rsidR="00235DE7" w:rsidRDefault="0026158F">
      <w:pPr>
        <w:pStyle w:val="Bibliografa"/>
      </w:pPr>
      <w:r>
        <w:t>Mangiafico, S. 2017. Rcompanion: Functions to support extension education program evaluation.</w:t>
      </w:r>
    </w:p>
    <w:p w14:paraId="688FC0E4" w14:textId="77777777" w:rsidR="00235DE7" w:rsidRDefault="0026158F">
      <w:pPr>
        <w:pStyle w:val="Bibliografa"/>
      </w:pPr>
      <w:proofErr w:type="gramStart"/>
      <w:r>
        <w:t>Martínez-Parras, J. M., and J. Molero-Mesa.</w:t>
      </w:r>
      <w:proofErr w:type="gramEnd"/>
      <w:r>
        <w:t xml:space="preserve"> 1982. Ecología y fitosociología de quercus pyrenaica willd. </w:t>
      </w:r>
      <w:proofErr w:type="gramStart"/>
      <w:r>
        <w:t>en</w:t>
      </w:r>
      <w:proofErr w:type="gramEnd"/>
      <w:r>
        <w:t xml:space="preserve"> la provincia bética. </w:t>
      </w:r>
      <w:proofErr w:type="gramStart"/>
      <w:r>
        <w:t>los</w:t>
      </w:r>
      <w:proofErr w:type="gramEnd"/>
      <w:r>
        <w:t xml:space="preserve"> melojares béticos y sus etapas de sustitución. </w:t>
      </w:r>
      <w:proofErr w:type="gramStart"/>
      <w:r>
        <w:t>Lazaroa 4:91–104.</w:t>
      </w:r>
      <w:proofErr w:type="gramEnd"/>
    </w:p>
    <w:p w14:paraId="6DE7DFCA" w14:textId="77777777" w:rsidR="00235DE7" w:rsidRDefault="0026158F">
      <w:pPr>
        <w:pStyle w:val="Bibliografa"/>
      </w:pPr>
      <w:proofErr w:type="gramStart"/>
      <w:r>
        <w:t>Martínez-Vilalta, J. 2018.</w:t>
      </w:r>
      <w:proofErr w:type="gramEnd"/>
      <w:r>
        <w:t xml:space="preserve"> The rear window: Structural and functional plasticity in tree responses to climate change inferred from growth rings. Tree Physiology.</w:t>
      </w:r>
    </w:p>
    <w:p w14:paraId="738136F9" w14:textId="77777777" w:rsidR="00235DE7" w:rsidRDefault="0026158F">
      <w:pPr>
        <w:pStyle w:val="Bibliografa"/>
      </w:pPr>
      <w:proofErr w:type="gramStart"/>
      <w:r>
        <w:t>Melendo, M., and F. Valle.</w:t>
      </w:r>
      <w:proofErr w:type="gramEnd"/>
      <w:r>
        <w:t xml:space="preserve"> 2000. Estudio comparativo de los melojares nevadenses. Pages 463–479 </w:t>
      </w:r>
      <w:r>
        <w:rPr>
          <w:i/>
        </w:rPr>
        <w:t>in</w:t>
      </w:r>
      <w:r>
        <w:t xml:space="preserve"> J. Chacón and J. Rosúa, editors. I conferencia internacional </w:t>
      </w:r>
      <w:proofErr w:type="gramStart"/>
      <w:r>
        <w:t>sierra nevada</w:t>
      </w:r>
      <w:proofErr w:type="gramEnd"/>
      <w:r>
        <w:t>. Universidad de Granada, Granada.</w:t>
      </w:r>
    </w:p>
    <w:p w14:paraId="3F26F28E" w14:textId="77777777" w:rsidR="00235DE7" w:rsidRDefault="0026158F">
      <w:pPr>
        <w:pStyle w:val="Bibliografa"/>
      </w:pPr>
      <w:r>
        <w:t xml:space="preserve">Nowacki, G. J., and M. D. Abrams. 1997. Radial-growth averaging criteria for reconstructing disturbance histories from presettlement-origing oaks. </w:t>
      </w:r>
      <w:proofErr w:type="gramStart"/>
      <w:r>
        <w:t>Ecological Monographs 67:225–249.</w:t>
      </w:r>
      <w:proofErr w:type="gramEnd"/>
    </w:p>
    <w:p w14:paraId="5434146A" w14:textId="77777777" w:rsidR="00235DE7" w:rsidRDefault="0026158F">
      <w:pPr>
        <w:pStyle w:val="Bibliografa"/>
      </w:pPr>
      <w:proofErr w:type="gramStart"/>
      <w:r>
        <w:t>Olalde, M., A. Herrán, S. Espinel, and P. G. Goicoechea.</w:t>
      </w:r>
      <w:proofErr w:type="gramEnd"/>
      <w:r>
        <w:t xml:space="preserve"> 2002. White oaks phylogeography in the </w:t>
      </w:r>
      <w:proofErr w:type="gramStart"/>
      <w:r>
        <w:t>iberian peninsula</w:t>
      </w:r>
      <w:proofErr w:type="gramEnd"/>
      <w:r>
        <w:t>. Forest Ecology and Management 156:89–102.</w:t>
      </w:r>
    </w:p>
    <w:p w14:paraId="6D0016BF" w14:textId="77777777" w:rsidR="00235DE7" w:rsidRDefault="0026158F">
      <w:pPr>
        <w:pStyle w:val="Bibliografa"/>
      </w:pPr>
      <w:proofErr w:type="gramStart"/>
      <w:r>
        <w:t>Pérez-Luque, A. J., R. Zamora, F. J. Bonet, and R. Pérez-Pérez.</w:t>
      </w:r>
      <w:proofErr w:type="gramEnd"/>
      <w:r>
        <w:t xml:space="preserve"> </w:t>
      </w:r>
      <w:proofErr w:type="gramStart"/>
      <w:r>
        <w:t>2015a. Dataset of migrame project (global change, altitudinal range shift and colonization of degraded habitats in mediterranean mountains).</w:t>
      </w:r>
      <w:proofErr w:type="gramEnd"/>
      <w:r>
        <w:t xml:space="preserve"> </w:t>
      </w:r>
      <w:proofErr w:type="gramStart"/>
      <w:r>
        <w:t>PhytoKeys 56:61–81.</w:t>
      </w:r>
      <w:proofErr w:type="gramEnd"/>
    </w:p>
    <w:p w14:paraId="3775A156" w14:textId="77777777" w:rsidR="00235DE7" w:rsidRDefault="0026158F">
      <w:pPr>
        <w:pStyle w:val="Bibliografa"/>
      </w:pPr>
      <w:proofErr w:type="gramStart"/>
      <w:r>
        <w:lastRenderedPageBreak/>
        <w:t>Pérez-Luque, A., R. Pérez-Pérez, F. Bonet-García, and P. Magaña.</w:t>
      </w:r>
      <w:proofErr w:type="gramEnd"/>
      <w:r>
        <w:t xml:space="preserve"> 2015b. </w:t>
      </w:r>
      <w:proofErr w:type="gramStart"/>
      <w:r>
        <w:t>An</w:t>
      </w:r>
      <w:proofErr w:type="gramEnd"/>
      <w:r>
        <w:t xml:space="preserve"> ontological system based on modis images to assess ecosystem functioning of natura 2000 habitats: A case study for quercus pyrenaica forests. </w:t>
      </w:r>
      <w:proofErr w:type="gramStart"/>
      <w:r>
        <w:t>International Journal of Applied Earth Observation and Geoinformation 37:142–151.</w:t>
      </w:r>
      <w:proofErr w:type="gramEnd"/>
    </w:p>
    <w:p w14:paraId="36BB3523" w14:textId="77777777" w:rsidR="00235DE7" w:rsidRDefault="0026158F">
      <w:pPr>
        <w:pStyle w:val="Bibliografa"/>
      </w:pPr>
      <w:r>
        <w:t xml:space="preserve">Piovesa, G., F. Biondi, A. D. Filippo, A. Alessandrini, and M. Maugeri. 2008. Drought-driven growth reduction in old beech (fagus sylvatica l.) forests of the central </w:t>
      </w:r>
      <w:proofErr w:type="gramStart"/>
      <w:r>
        <w:t>apennines</w:t>
      </w:r>
      <w:proofErr w:type="gramEnd"/>
      <w:r>
        <w:t xml:space="preserve">, italy. </w:t>
      </w:r>
      <w:proofErr w:type="gramStart"/>
      <w:r>
        <w:t>Global Change Biology 14:1265–1281.</w:t>
      </w:r>
      <w:proofErr w:type="gramEnd"/>
    </w:p>
    <w:p w14:paraId="46F251D6" w14:textId="77777777" w:rsidR="00235DE7" w:rsidRDefault="0026158F">
      <w:pPr>
        <w:pStyle w:val="Bibliografa"/>
      </w:pPr>
      <w:proofErr w:type="gramStart"/>
      <w:r>
        <w:t>Pohlert, T. 2014.</w:t>
      </w:r>
      <w:proofErr w:type="gramEnd"/>
      <w:r>
        <w:t xml:space="preserve"> </w:t>
      </w:r>
      <w:proofErr w:type="gramStart"/>
      <w:r>
        <w:t>The pairwise multiple comparison of mean ranks package (pmcmr).</w:t>
      </w:r>
      <w:proofErr w:type="gramEnd"/>
    </w:p>
    <w:p w14:paraId="593A5B94" w14:textId="77777777" w:rsidR="00235DE7" w:rsidRDefault="0026158F">
      <w:pPr>
        <w:pStyle w:val="Bibliografa"/>
      </w:pPr>
      <w:proofErr w:type="gramStart"/>
      <w:r>
        <w:t>Pohlert, T. 2017.</w:t>
      </w:r>
      <w:proofErr w:type="gramEnd"/>
      <w:r>
        <w:t xml:space="preserve"> Trend: Non-parametric trend tests and change-point detection.</w:t>
      </w:r>
    </w:p>
    <w:p w14:paraId="2ED818A1" w14:textId="77777777" w:rsidR="00235DE7" w:rsidRDefault="0026158F">
      <w:pPr>
        <w:pStyle w:val="Bibliografa"/>
      </w:pPr>
      <w:proofErr w:type="gramStart"/>
      <w:r>
        <w:t>R Core Team.</w:t>
      </w:r>
      <w:proofErr w:type="gramEnd"/>
      <w:r>
        <w:t xml:space="preserve"> 2017. R: A language and environment for statistical computing. </w:t>
      </w:r>
      <w:proofErr w:type="gramStart"/>
      <w:r>
        <w:t>R Foundation for Statistical Computing, Vienna, Austria.</w:t>
      </w:r>
      <w:proofErr w:type="gramEnd"/>
    </w:p>
    <w:p w14:paraId="3335A67D" w14:textId="77777777" w:rsidR="00235DE7" w:rsidRDefault="0026158F">
      <w:pPr>
        <w:pStyle w:val="Bibliografa"/>
      </w:pPr>
      <w:proofErr w:type="gramStart"/>
      <w:r>
        <w:t>Reyes-Díez, A., D. Alcaraz-Segura, and J. Cabello-Piñar.</w:t>
      </w:r>
      <w:proofErr w:type="gramEnd"/>
      <w:r>
        <w:t xml:space="preserve"> 2015. Implicaciones del filtrado de calidad del índice de vegetación evi para el seguimiento funcional de ecosistemas. Revista de Teledeteccion 2015:11–29.</w:t>
      </w:r>
    </w:p>
    <w:p w14:paraId="2C40E69F" w14:textId="77777777" w:rsidR="00235DE7" w:rsidRDefault="0026158F">
      <w:pPr>
        <w:pStyle w:val="Bibliografa"/>
      </w:pPr>
      <w:proofErr w:type="gramStart"/>
      <w:r>
        <w:t>Rivas-Martínez, S., T. Díaz, F. Fernández-González, J. Izco, J. Loidi, and M. Lousã.</w:t>
      </w:r>
      <w:proofErr w:type="gramEnd"/>
      <w:r>
        <w:t xml:space="preserve"> 2002. Vascular plant communities of </w:t>
      </w:r>
      <w:proofErr w:type="gramStart"/>
      <w:r>
        <w:t>spain</w:t>
      </w:r>
      <w:proofErr w:type="gramEnd"/>
      <w:r>
        <w:t xml:space="preserve"> and portugal. </w:t>
      </w:r>
      <w:proofErr w:type="gramStart"/>
      <w:r>
        <w:t>addenda</w:t>
      </w:r>
      <w:proofErr w:type="gramEnd"/>
      <w:r>
        <w:t xml:space="preserve"> to the syntaxonomical checklist of 2001. </w:t>
      </w:r>
      <w:proofErr w:type="gramStart"/>
      <w:r>
        <w:t>part</w:t>
      </w:r>
      <w:proofErr w:type="gramEnd"/>
      <w:r>
        <w:t xml:space="preserve"> ii. </w:t>
      </w:r>
      <w:proofErr w:type="gramStart"/>
      <w:r>
        <w:t>Itinera Geobotanica 15:5–922.</w:t>
      </w:r>
      <w:proofErr w:type="gramEnd"/>
    </w:p>
    <w:p w14:paraId="50DC3A1A" w14:textId="77777777" w:rsidR="00235DE7" w:rsidRDefault="0026158F">
      <w:pPr>
        <w:pStyle w:val="Bibliografa"/>
      </w:pPr>
      <w:proofErr w:type="gramStart"/>
      <w:r>
        <w:t>Río, S. del, L. Herrero, and Á. Penas.</w:t>
      </w:r>
      <w:proofErr w:type="gramEnd"/>
      <w:r>
        <w:t xml:space="preserve"> 2007. Bioclimatic analysis of the quercus pyrenaica forests in </w:t>
      </w:r>
      <w:proofErr w:type="gramStart"/>
      <w:r>
        <w:t>spain</w:t>
      </w:r>
      <w:proofErr w:type="gramEnd"/>
      <w:r>
        <w:t xml:space="preserve">. </w:t>
      </w:r>
      <w:proofErr w:type="gramStart"/>
      <w:r>
        <w:t>Phytocoenologia 37:541–560.</w:t>
      </w:r>
      <w:proofErr w:type="gramEnd"/>
    </w:p>
    <w:p w14:paraId="2BADD735" w14:textId="77777777" w:rsidR="00235DE7" w:rsidRDefault="0026158F">
      <w:pPr>
        <w:pStyle w:val="Bibliografa"/>
      </w:pPr>
      <w:proofErr w:type="gramStart"/>
      <w:r>
        <w:t>Rodríguez-Sánchez, F., A. Hampe, P. Jordano, and J. Arroyo.</w:t>
      </w:r>
      <w:proofErr w:type="gramEnd"/>
      <w:r>
        <w:t xml:space="preserve"> 2010. Past tree range dynamics in the </w:t>
      </w:r>
      <w:proofErr w:type="gramStart"/>
      <w:r>
        <w:t>iberian peninsula</w:t>
      </w:r>
      <w:proofErr w:type="gramEnd"/>
      <w:r>
        <w:t xml:space="preserve"> inferred through phylogeography and palaeodistribution modelling: A review. </w:t>
      </w:r>
      <w:proofErr w:type="gramStart"/>
      <w:r>
        <w:t>Review of Palaeobotany and Palynology 162:507–521.</w:t>
      </w:r>
      <w:proofErr w:type="gramEnd"/>
    </w:p>
    <w:p w14:paraId="4725C4F9" w14:textId="77777777" w:rsidR="00235DE7" w:rsidRDefault="0026158F">
      <w:pPr>
        <w:pStyle w:val="Bibliografa"/>
      </w:pPr>
      <w:r>
        <w:t xml:space="preserve">Rubino, D., and B. McCarthy. 2004. Comparative analysis of dendroecological methods used to assess disturbance events. </w:t>
      </w:r>
      <w:proofErr w:type="gramStart"/>
      <w:r>
        <w:t>Dendrochronologia 21:97–115.</w:t>
      </w:r>
      <w:proofErr w:type="gramEnd"/>
    </w:p>
    <w:p w14:paraId="0F02718E" w14:textId="77777777" w:rsidR="00235DE7" w:rsidRDefault="0026158F">
      <w:pPr>
        <w:pStyle w:val="Bibliografa"/>
      </w:pPr>
      <w:r>
        <w:t xml:space="preserve">Samanta, A., S. Ganguly, H. Hashimoto, S. Devadiga, E. Vermote, Y. Knyazikhin, R. R. Nemani, and R. B. Myneni. 2010. Amazon forests did not green-up during the 2005 drought. </w:t>
      </w:r>
      <w:proofErr w:type="gramStart"/>
      <w:r>
        <w:t>Geophysical Research Letters 37:L05401.</w:t>
      </w:r>
      <w:proofErr w:type="gramEnd"/>
    </w:p>
    <w:p w14:paraId="6BCB1A0B" w14:textId="77777777" w:rsidR="00235DE7" w:rsidRDefault="0026158F">
      <w:pPr>
        <w:pStyle w:val="Bibliografa"/>
      </w:pPr>
      <w:r>
        <w:t>Samanta, A., S. Ganguly, E. Vermote, R. R. Nemani, and R. B. Myneni. 2012. Interpretation of variations in modis-measured greenness levels of amazon forests during 2000 to 2009. Environmental Research Letters 7:024018.</w:t>
      </w:r>
    </w:p>
    <w:p w14:paraId="69B30072" w14:textId="77777777" w:rsidR="00235DE7" w:rsidRDefault="0026158F">
      <w:pPr>
        <w:pStyle w:val="Bibliografa"/>
      </w:pPr>
      <w:r>
        <w:lastRenderedPageBreak/>
        <w:t>Sánchez-Salguero, R., J. J. Camarero, M. Dobbertin, Á. Fernández-Cancio, A. Vilà-Cabrera, R. D. Manzanedo, M. A. Zavala, and R. M. Navarro-Cerrillo. 2013. Contrasting vulnerability and resilience to drought-induced decline of densely planted vs. natural rear-edge pinus nigra forests. Forest Ecology and Management 310:956–967.</w:t>
      </w:r>
    </w:p>
    <w:p w14:paraId="1324F759" w14:textId="77777777" w:rsidR="00235DE7" w:rsidRDefault="0026158F">
      <w:pPr>
        <w:pStyle w:val="Bibliografa"/>
      </w:pPr>
      <w:r>
        <w:t>Sokal, R., and F. Rohlf. 1995. Biometry: The principles and practice of statistics in biological research. Page 887. Freeman, New York.</w:t>
      </w:r>
    </w:p>
    <w:p w14:paraId="0C31D452" w14:textId="77777777" w:rsidR="00235DE7" w:rsidRDefault="0026158F">
      <w:pPr>
        <w:pStyle w:val="Bibliografa"/>
      </w:pPr>
      <w:proofErr w:type="gramStart"/>
      <w:r>
        <w:t>Taxonomic and functional diversity of a quercus pyrenaica willd.</w:t>
      </w:r>
      <w:proofErr w:type="gramEnd"/>
      <w:r>
        <w:t xml:space="preserve"> </w:t>
      </w:r>
      <w:proofErr w:type="gramStart"/>
      <w:r>
        <w:t>rhizospheric</w:t>
      </w:r>
      <w:proofErr w:type="gramEnd"/>
      <w:r>
        <w:t xml:space="preserve"> microbiome in the mediterranean mountains. 2017. Forests 8:390.</w:t>
      </w:r>
    </w:p>
    <w:p w14:paraId="6EAB1019" w14:textId="77777777" w:rsidR="00235DE7" w:rsidRDefault="0026158F">
      <w:pPr>
        <w:pStyle w:val="Bibliografa"/>
      </w:pPr>
      <w:r>
        <w:t xml:space="preserve">Trigo, R. M., J. A. Añel, D. Barriopedro, R. García-Herrera, L. Gimeno, R. Castillo, M. R. Allen, and A. Massey. 2013. The record </w:t>
      </w:r>
      <w:proofErr w:type="gramStart"/>
      <w:r>
        <w:t>Winter</w:t>
      </w:r>
      <w:proofErr w:type="gramEnd"/>
      <w:r>
        <w:t xml:space="preserve"> drought of 2011-12 in the Iberian Peninsula [in "Explaining Extreme Events of 2012 from a Climate Perspective. [Peterson, T. C., M. P. Hoerling, P.A. Stott and S. Herring, Eds.] </w:t>
      </w:r>
      <w:proofErr w:type="gramStart"/>
      <w:r>
        <w:t>94:S41–S45.</w:t>
      </w:r>
      <w:proofErr w:type="gramEnd"/>
    </w:p>
    <w:p w14:paraId="339585C5" w14:textId="77777777" w:rsidR="00235DE7" w:rsidRDefault="0026158F">
      <w:pPr>
        <w:pStyle w:val="Bibliografa"/>
      </w:pPr>
      <w:proofErr w:type="gramStart"/>
      <w:r>
        <w:t>Valbuena-Carabaña, M., and L. Gil.</w:t>
      </w:r>
      <w:proofErr w:type="gramEnd"/>
      <w:r>
        <w:t xml:space="preserve"> 2013. Genetic resilience in a historically profited root sprouting oak (quercus pyrenaica willd.) at its southern boundary. Tree Genetics &amp; Genomes 9:1129–1142.</w:t>
      </w:r>
    </w:p>
    <w:p w14:paraId="0A39A59F" w14:textId="77777777" w:rsidR="00235DE7" w:rsidRDefault="0026158F">
      <w:pPr>
        <w:pStyle w:val="Bibliografa"/>
      </w:pPr>
      <w:proofErr w:type="gramStart"/>
      <w:r>
        <w:t>Valbuena-Carabaña, M., and L. Gil.</w:t>
      </w:r>
      <w:proofErr w:type="gramEnd"/>
      <w:r>
        <w:t xml:space="preserve"> 2017. Centenary coppicing maintains high levels of genetic diversity in a root resprouting oak (quercus pyrenaica willd.). Tree Genetics &amp; Genomes 13:28.</w:t>
      </w:r>
    </w:p>
    <w:p w14:paraId="60936A13" w14:textId="77777777" w:rsidR="00235DE7" w:rsidRDefault="0026158F">
      <w:pPr>
        <w:pStyle w:val="Bibliografa"/>
      </w:pPr>
      <w:proofErr w:type="gramStart"/>
      <w:r>
        <w:t>Valbuena-Carabaña, M., U. L. de Heredia, P. Fuentes-Utrilla, I. González-Doncel, and L. Gil.</w:t>
      </w:r>
      <w:proofErr w:type="gramEnd"/>
      <w:r>
        <w:t xml:space="preserve"> 2010. Historical and recent changes in the </w:t>
      </w:r>
      <w:proofErr w:type="gramStart"/>
      <w:r>
        <w:t>spanish</w:t>
      </w:r>
      <w:proofErr w:type="gramEnd"/>
      <w:r>
        <w:t xml:space="preserve"> forests: A socio-economic process. </w:t>
      </w:r>
      <w:proofErr w:type="gramStart"/>
      <w:r>
        <w:t>Review of Palaeobotany and Palynology 162:492–506.</w:t>
      </w:r>
      <w:proofErr w:type="gramEnd"/>
    </w:p>
    <w:p w14:paraId="12594647" w14:textId="77777777" w:rsidR="00235DE7" w:rsidRDefault="0026158F">
      <w:pPr>
        <w:pStyle w:val="Bibliografa"/>
      </w:pPr>
      <w:proofErr w:type="gramStart"/>
      <w:r>
        <w:t>Vicente-Serrano, S. M., S. Beguería, and J. I. López-Moreno.</w:t>
      </w:r>
      <w:proofErr w:type="gramEnd"/>
      <w:r>
        <w:t xml:space="preserve"> 2010. A multiscalar drought index sensitive to global warming: The standardized precipitation evapotranspiration index. </w:t>
      </w:r>
      <w:proofErr w:type="gramStart"/>
      <w:r>
        <w:t>Journal of Climate 23:1696–1718.</w:t>
      </w:r>
      <w:proofErr w:type="gramEnd"/>
    </w:p>
    <w:p w14:paraId="05E9D070" w14:textId="77777777" w:rsidR="00235DE7" w:rsidRDefault="0026158F">
      <w:pPr>
        <w:pStyle w:val="Bibliografa"/>
      </w:pPr>
      <w:r>
        <w:t>Vicente-Serrano, S. M., J. I. López-Moreno, S. Beguería, J. Lorenzo-Lacruz, A. Sanchez-Lorenzo, J. M. García-Ruiz, C. Azorín-Molina, E. Morán-Tejeda, J. Revuelto, R. Trigo, F. Coelho, and F. Espejo. 2014. Evidence of increasing drought severity caused by temperature rise in southern Europe. Environmental Research Letters 9:044001.</w:t>
      </w:r>
    </w:p>
    <w:p w14:paraId="75EE0677" w14:textId="77777777" w:rsidR="00235DE7" w:rsidRDefault="0026158F">
      <w:pPr>
        <w:pStyle w:val="Bibliografa"/>
      </w:pPr>
      <w:r>
        <w:t xml:space="preserve">Vicente-Serrano, S. M., M. Tomas-Burguera, S. Beguería, F. Reig, B. Latorre, M. Peña-Gallardo, M. Y. Luna, A. Morata, and J. C. González-Hidalgo. 2017. A </w:t>
      </w:r>
      <w:proofErr w:type="gramStart"/>
      <w:r>
        <w:t>high resolution</w:t>
      </w:r>
      <w:proofErr w:type="gramEnd"/>
      <w:r>
        <w:t xml:space="preserve"> dataset of drought indices for spain. Data 2.</w:t>
      </w:r>
    </w:p>
    <w:p w14:paraId="477B02C2" w14:textId="77777777" w:rsidR="00235DE7" w:rsidRDefault="0026158F">
      <w:pPr>
        <w:pStyle w:val="Bibliografa"/>
      </w:pPr>
      <w:r>
        <w:t xml:space="preserve">Vilches de la Serna, B. 2014. </w:t>
      </w:r>
      <w:proofErr w:type="gramStart"/>
      <w:r>
        <w:t>Comprehensive study of “quercus pyrenaica” willd.</w:t>
      </w:r>
      <w:proofErr w:type="gramEnd"/>
      <w:r>
        <w:t xml:space="preserve"> </w:t>
      </w:r>
      <w:proofErr w:type="gramStart"/>
      <w:r>
        <w:t>forests</w:t>
      </w:r>
      <w:proofErr w:type="gramEnd"/>
      <w:r>
        <w:t xml:space="preserve"> at iberian peninsula: Indicator species, bioclimatic, and syntaxonomical characteristics. </w:t>
      </w:r>
      <w:proofErr w:type="gramStart"/>
      <w:r>
        <w:t>PhD thesis, Complutense University of Madrid, Madrid.</w:t>
      </w:r>
      <w:proofErr w:type="gramEnd"/>
    </w:p>
    <w:p w14:paraId="5525AC4F" w14:textId="77777777" w:rsidR="00235DE7" w:rsidRDefault="0026158F">
      <w:pPr>
        <w:pStyle w:val="Bibliografa"/>
      </w:pPr>
      <w:r>
        <w:lastRenderedPageBreak/>
        <w:t xml:space="preserve">Vivero, J., J. Prados, and J. Hernández-Bermejo. 2000. Quercus pyrenaica willd. Pages 303–306 </w:t>
      </w:r>
      <w:r>
        <w:rPr>
          <w:i/>
        </w:rPr>
        <w:t>in</w:t>
      </w:r>
      <w:r>
        <w:t xml:space="preserve"> G. Blanca, B. Cabezudo, J. Hernández-Bermejo, C. Herrera, J. Muñoz, and B. Valdés, editors. </w:t>
      </w:r>
      <w:proofErr w:type="gramStart"/>
      <w:r>
        <w:t>Libro rojo de la flora silvestre amenzada de andalucía.</w:t>
      </w:r>
      <w:proofErr w:type="gramEnd"/>
      <w:r>
        <w:t xml:space="preserve"> ii. </w:t>
      </w:r>
      <w:proofErr w:type="gramStart"/>
      <w:r>
        <w:t>especies</w:t>
      </w:r>
      <w:proofErr w:type="gramEnd"/>
      <w:r>
        <w:t xml:space="preserve"> vulnerables. </w:t>
      </w:r>
      <w:proofErr w:type="gramStart"/>
      <w:r>
        <w:t>Consejería de Medio Ambiente, Junta de Andalucía, Sevilla.</w:t>
      </w:r>
      <w:proofErr w:type="gramEnd"/>
    </w:p>
    <w:p w14:paraId="215038C1" w14:textId="77777777" w:rsidR="00235DE7" w:rsidRDefault="0026158F">
      <w:pPr>
        <w:pStyle w:val="Bibliografa"/>
      </w:pPr>
      <w:r>
        <w:t xml:space="preserve">Wigley, T. M. L., K. R. Briffa, and P. D. Jones. 1984. On the average value of correlated time series, with applications in dendroclimatology and hydrometeorology. </w:t>
      </w:r>
      <w:proofErr w:type="gramStart"/>
      <w:r>
        <w:t>Journal of Climate and Applied Meteorology 23:201–213.</w:t>
      </w:r>
      <w:proofErr w:type="gramEnd"/>
    </w:p>
    <w:p w14:paraId="1D9E06BA" w14:textId="77777777" w:rsidR="00235DE7" w:rsidRDefault="0026158F">
      <w:pPr>
        <w:pStyle w:val="Bibliografa"/>
      </w:pPr>
      <w:proofErr w:type="gramStart"/>
      <w:r>
        <w:t>Wilcox, R. 2012.</w:t>
      </w:r>
      <w:proofErr w:type="gramEnd"/>
      <w:r>
        <w:t xml:space="preserve"> </w:t>
      </w:r>
      <w:proofErr w:type="gramStart"/>
      <w:r>
        <w:t>Introduction to robust estimation and hypothesis testing (third edition).</w:t>
      </w:r>
      <w:proofErr w:type="gramEnd"/>
      <w:r>
        <w:t xml:space="preserve"> Page 608. Third Edition. Academic Press.</w:t>
      </w:r>
    </w:p>
    <w:p w14:paraId="5274D367" w14:textId="77777777" w:rsidR="00235DE7" w:rsidRDefault="0026158F">
      <w:pPr>
        <w:pStyle w:val="Bibliografa"/>
      </w:pPr>
      <w:r>
        <w:t xml:space="preserve">Zang, C., and F. Biondi. 2015. Treeclim: An r package for the numerical calibration of proxy-climate relationships. </w:t>
      </w:r>
      <w:proofErr w:type="gramStart"/>
      <w:r>
        <w:t>Ecography 38:431–436.</w:t>
      </w:r>
      <w:proofErr w:type="gramEnd"/>
    </w:p>
    <w:sectPr w:rsidR="00235DE7" w:rsidSect="0026158F">
      <w:pgSz w:w="12240" w:h="15840"/>
      <w:pgMar w:top="1440" w:right="1440" w:bottom="1440" w:left="1440"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Guillermo Gea Izquierdo" w:date="2018-02-07T11:42:00Z" w:initials="GG">
    <w:p w14:paraId="30314A47" w14:textId="77777777" w:rsidR="007E45DA" w:rsidRDefault="007E45DA" w:rsidP="0087731D">
      <w:pPr>
        <w:pStyle w:val="Textocomentario"/>
      </w:pPr>
      <w:r>
        <w:rPr>
          <w:rStyle w:val="Refdecomentario"/>
        </w:rPr>
        <w:annotationRef/>
      </w:r>
      <w:r>
        <w:t>Por proponer un primer título que se pueda despellejar y rellene el blanco del papel…. Creo que sería bueno hacer énfasis desde el título de lo excepcional que resulta que queden unos cuantos rodales de robles en la zona, habida cuenta del clima actual y la paliza que históricamente se le ha dado a la vegetación.</w:t>
      </w:r>
    </w:p>
  </w:comment>
  <w:comment w:id="26" w:author="Guillermo Gea Izquierdo" w:date="2018-02-07T13:01:00Z" w:initials="GG">
    <w:p w14:paraId="70E44655" w14:textId="7273368F" w:rsidR="007E45DA" w:rsidRDefault="007E45DA">
      <w:pPr>
        <w:pStyle w:val="Textocomentario"/>
      </w:pPr>
      <w:ins w:id="56" w:author="Guillermo Gea Izquierdo" w:date="2018-02-07T13:00:00Z">
        <w:r>
          <w:rPr>
            <w:rStyle w:val="Refdecomentario"/>
          </w:rPr>
          <w:annotationRef/>
        </w:r>
      </w:ins>
      <w:r>
        <w:t>Antonio, te resumo rápido algunas de las ideas más importantes que obtengo del texto, habrá que ordenarlas y demás y ver si estoy en lo cierto o no.</w:t>
      </w:r>
    </w:p>
  </w:comment>
  <w:comment w:id="140" w:author="Guillermo Gea Izquierdo" w:date="2018-02-07T11:33:00Z" w:initials="GG">
    <w:p w14:paraId="2312938C" w14:textId="09CF34E8" w:rsidR="007E45DA" w:rsidRDefault="007E45DA">
      <w:pPr>
        <w:pStyle w:val="Textocomentario"/>
      </w:pPr>
      <w:r>
        <w:rPr>
          <w:rStyle w:val="Refdecomentario"/>
        </w:rPr>
        <w:annotationRef/>
      </w:r>
      <w:r>
        <w:t xml:space="preserve">Mucho me parece pero si lo dicen las citas... </w:t>
      </w:r>
    </w:p>
  </w:comment>
  <w:comment w:id="143" w:author="Guillermo Gea Izquierdo" w:date="2018-02-07T11:48:00Z" w:initials="GG">
    <w:p w14:paraId="7462CC14" w14:textId="58E7D046" w:rsidR="007E45DA" w:rsidRDefault="007E45DA">
      <w:pPr>
        <w:pStyle w:val="Textocomentario"/>
      </w:pPr>
      <w:r>
        <w:rPr>
          <w:rStyle w:val="Refdecomentario"/>
        </w:rPr>
        <w:annotationRef/>
      </w:r>
      <w:r>
        <w:t>¿No está más al sur el rodalito (minúsculo) del Parque de Alcornocales o alguno de la Provincia de Málaga (leo que en Tejeda, Almijara hay, posiblemente en Serranía Ronda también)?</w:t>
      </w:r>
    </w:p>
  </w:comment>
  <w:comment w:id="168" w:author="Guillermo Gea Izquierdo" w:date="2018-02-07T11:52:00Z" w:initials="GG">
    <w:p w14:paraId="017446CB" w14:textId="473A37C8" w:rsidR="007E45DA" w:rsidRDefault="007E45DA">
      <w:pPr>
        <w:pStyle w:val="Textocomentario"/>
      </w:pPr>
      <w:ins w:id="169" w:author="Guillermo Gea Izquierdo" w:date="2018-02-07T11:50:00Z">
        <w:r>
          <w:rPr>
            <w:rStyle w:val="Refdecomentario"/>
          </w:rPr>
          <w:annotationRef/>
        </w:r>
      </w:ins>
      <w:r>
        <w:t>Comentamos cuando estabas construyendo tus cronos cómo 1995 parecía el peor “pointer year”… lo cual pone en situación las sequías que podéis analizar con las imagines de satellite. Creo que es bueno hablar de esto, pues con los datos dendro te pone en major situación histórica las sequías que tanto preocupan en los últimos 15 años (relativizándolas en cierto modo).</w:t>
      </w:r>
    </w:p>
  </w:comment>
  <w:comment w:id="188" w:author="Guillermo Gea Izquierdo" w:date="2018-02-07T12:05:00Z" w:initials="GG">
    <w:p w14:paraId="587E139B" w14:textId="0A8B08FB" w:rsidR="007E45DA" w:rsidRDefault="007E45DA">
      <w:pPr>
        <w:pStyle w:val="Textocomentario"/>
      </w:pPr>
      <w:r>
        <w:rPr>
          <w:rStyle w:val="Refdecomentario"/>
        </w:rPr>
        <w:annotationRef/>
      </w:r>
      <w:r>
        <w:t xml:space="preserve">No te pueden preguntar los revisores: 1) por qué no mostrar también NDVI? 2) </w:t>
      </w:r>
      <w:proofErr w:type="gramStart"/>
      <w:r>
        <w:t>por</w:t>
      </w:r>
      <w:proofErr w:type="gramEnd"/>
      <w:r>
        <w:t xml:space="preserve"> qué no usar mejor el period fenológico mayo-octubre (aprox) que es cuando los robles tienen hojas? En el annual tienes más influencia de especies perennes y herbáceas, no?</w:t>
      </w:r>
    </w:p>
  </w:comment>
  <w:comment w:id="191" w:author="Guillermo Gea Izquierdo" w:date="2018-02-07T12:08:00Z" w:initials="GG">
    <w:p w14:paraId="09B69E0F" w14:textId="634C4678" w:rsidR="007E45DA" w:rsidRDefault="007E45DA">
      <w:pPr>
        <w:pStyle w:val="Textocomentario"/>
      </w:pPr>
      <w:ins w:id="195" w:author="Guillermo Gea Izquierdo" w:date="2018-02-07T12:08:00Z">
        <w:r>
          <w:rPr>
            <w:rStyle w:val="Refdecomentario"/>
          </w:rPr>
          <w:annotationRef/>
        </w:r>
      </w:ins>
      <w:r>
        <w:t>Of all pixels???</w:t>
      </w:r>
    </w:p>
  </w:comment>
  <w:comment w:id="234" w:author="Guillermo Gea Izquierdo" w:date="2018-02-07T12:20:00Z" w:initials="GG">
    <w:p w14:paraId="1DD0556F" w14:textId="58EA2119" w:rsidR="007E45DA" w:rsidRDefault="007E45DA">
      <w:pPr>
        <w:pStyle w:val="Textocomentario"/>
      </w:pPr>
      <w:r>
        <w:rPr>
          <w:rStyle w:val="Refdecomentario"/>
        </w:rPr>
        <w:annotationRef/>
      </w:r>
      <w:r>
        <w:t>50% está mejor que 25%, creo que lo comentamos la otra vez.</w:t>
      </w:r>
    </w:p>
  </w:comment>
  <w:comment w:id="237" w:author="Guillermo Gea Izquierdo" w:date="2018-02-07T12:39:00Z" w:initials="GG">
    <w:p w14:paraId="709AE12E" w14:textId="43DF2CAB" w:rsidR="007E45DA" w:rsidRDefault="007E45DA">
      <w:pPr>
        <w:pStyle w:val="Textocomentario"/>
      </w:pPr>
      <w:r>
        <w:rPr>
          <w:rStyle w:val="Refdecomentario"/>
        </w:rPr>
        <w:annotationRef/>
      </w:r>
      <w:r>
        <w:t>¿</w:t>
      </w:r>
      <w:proofErr w:type="gramStart"/>
      <w:r>
        <w:t>por</w:t>
      </w:r>
      <w:proofErr w:type="gramEnd"/>
      <w:r>
        <w:t xml:space="preserve"> qué no calculas los indices para crecimiento también para unas cuantas sequías desde 1940 (que parece la fecha en que está bien replicado SJ)? De este modo puedes comparer si es mayor o menor que en 2005 y 2012 y a lo mejor hasta te puedes construer una pequeña serie de 5-10 años y ver si hay tendencia o similar.</w:t>
      </w:r>
    </w:p>
    <w:p w14:paraId="15ED2D14" w14:textId="6EA49672" w:rsidR="007E45DA" w:rsidRDefault="007E45DA">
      <w:pPr>
        <w:pStyle w:val="Textocomentario"/>
      </w:pPr>
      <w:r>
        <w:t>Desde luego el 1995, puedes usar más-menos 2 SD de precipitación annual o de año hidrológico (posiblemente mejor).</w:t>
      </w:r>
    </w:p>
  </w:comment>
  <w:comment w:id="249" w:author="Guillermo Gea Izquierdo" w:date="2018-02-07T13:32:00Z" w:initials="GG">
    <w:p w14:paraId="78F600FE" w14:textId="3E350556" w:rsidR="007E45DA" w:rsidRDefault="007E45DA">
      <w:pPr>
        <w:pStyle w:val="Textocomentario"/>
      </w:pPr>
      <w:r>
        <w:rPr>
          <w:rStyle w:val="Refdecomentario"/>
        </w:rPr>
        <w:annotationRef/>
      </w:r>
      <w:r>
        <w:t>Hay que resumir un poco, hay ideas repetidas que se deben condenser en menos palabras.</w:t>
      </w:r>
    </w:p>
  </w:comment>
  <w:comment w:id="256" w:author="Guillermo Gea Izquierdo" w:date="2018-02-07T12:48:00Z" w:initials="GG">
    <w:p w14:paraId="184C880A" w14:textId="7F9B1B6F" w:rsidR="007E45DA" w:rsidRDefault="007E45DA">
      <w:pPr>
        <w:pStyle w:val="Textocomentario"/>
      </w:pPr>
      <w:r>
        <w:rPr>
          <w:rStyle w:val="Refdecomentario"/>
        </w:rPr>
        <w:annotationRef/>
      </w:r>
      <w:r>
        <w:t>Los negativos están en el norte?</w:t>
      </w:r>
    </w:p>
  </w:comment>
  <w:comment w:id="282" w:author="Guillermo Gea Izquierdo" w:date="2018-02-07T13:04:00Z" w:initials="GG">
    <w:p w14:paraId="4A16E44A" w14:textId="63E45EAF" w:rsidR="007E45DA" w:rsidRDefault="007E45DA">
      <w:pPr>
        <w:pStyle w:val="Textocomentario"/>
      </w:pPr>
      <w:r>
        <w:rPr>
          <w:rStyle w:val="Refdecomentario"/>
        </w:rPr>
        <w:annotationRef/>
      </w:r>
      <w:r>
        <w:t>¿Esto es significativo</w:t>
      </w:r>
      <w:proofErr w:type="gramStart"/>
      <w:r>
        <w:t>?,</w:t>
      </w:r>
      <w:proofErr w:type="gramEnd"/>
      <w:r>
        <w:t xml:space="preserve"> ¿se recuperan ma´s en terminus relativos porque vienen desde más abajo en 2005?</w:t>
      </w:r>
    </w:p>
  </w:comment>
  <w:comment w:id="283" w:author="Guillermo Gea Izquierdo" w:date="2018-02-07T13:07:00Z" w:initials="GG">
    <w:p w14:paraId="6969D74A" w14:textId="4333E43D" w:rsidR="007E45DA" w:rsidRDefault="007E45DA">
      <w:pPr>
        <w:pStyle w:val="Textocomentario"/>
      </w:pPr>
      <w:r>
        <w:rPr>
          <w:rStyle w:val="Refdecomentario"/>
        </w:rPr>
        <w:annotationRef/>
      </w:r>
      <w:r>
        <w:t>Separa claramente cuando hablas de Rs (índice) de cuando hablas de “Resilience” en general integrando los 3 índices.</w:t>
      </w:r>
    </w:p>
  </w:comment>
  <w:comment w:id="329" w:author="Guillermo Gea Izquierdo" w:date="2018-02-07T13:14:00Z" w:initials="GG">
    <w:p w14:paraId="76337D74" w14:textId="73633CEB" w:rsidR="007E45DA" w:rsidRDefault="007E45DA">
      <w:pPr>
        <w:pStyle w:val="Textocomentario"/>
      </w:pPr>
      <w:r>
        <w:rPr>
          <w:rStyle w:val="Refdecomentario"/>
        </w:rPr>
        <w:annotationRef/>
      </w:r>
      <w:r>
        <w:t>ESto es por correlaciones entre cronos? Da alguna referencia de dónde lo ves y cómo.</w:t>
      </w:r>
    </w:p>
  </w:comment>
  <w:comment w:id="341" w:author="Guillermo Gea Izquierdo" w:date="2018-02-07T13:15:00Z" w:initials="GG">
    <w:p w14:paraId="4E165879" w14:textId="17848FED" w:rsidR="007E45DA" w:rsidRDefault="007E45DA">
      <w:pPr>
        <w:pStyle w:val="Textocomentario"/>
      </w:pPr>
      <w:r>
        <w:rPr>
          <w:rStyle w:val="Refdecomentario"/>
        </w:rPr>
        <w:annotationRef/>
      </w:r>
      <w:r>
        <w:t>Todo esto es muy interesante. Asegúrate de distribuirlo bien entre Results y Discus. Insisto que sería bueno dar valores de precipitación y ETP los años que consideras sequía. Pareciera que 2005 es más intense que 2012, y 1995 la peor, sí?</w:t>
      </w:r>
    </w:p>
  </w:comment>
  <w:comment w:id="346" w:author="Guillermo Gea Izquierdo" w:date="2018-02-07T13:18:00Z" w:initials="GG">
    <w:p w14:paraId="44D5E9DB" w14:textId="1DA1EAD6" w:rsidR="007E45DA" w:rsidRDefault="007E45DA">
      <w:pPr>
        <w:pStyle w:val="Textocomentario"/>
      </w:pPr>
      <w:r>
        <w:rPr>
          <w:rStyle w:val="Refdecomentario"/>
        </w:rPr>
        <w:annotationRef/>
      </w:r>
      <w:r>
        <w:t>Esto es muy interesante. Por eso sería bueno meter alguna sequía más antes de 1995 también. Por otro lado es parecido a lo que te tendría que salir con los indices de resiliencia. Los árboles se han recuperado bien de lo 1995, se diría.</w:t>
      </w:r>
    </w:p>
  </w:comment>
  <w:comment w:id="347" w:author="Guillermo Gea Izquierdo" w:date="2018-02-07T13:18:00Z" w:initials="GG">
    <w:p w14:paraId="1DC2255A" w14:textId="1C0C5EA7" w:rsidR="007E45DA" w:rsidRDefault="007E45DA">
      <w:pPr>
        <w:pStyle w:val="Textocomentario"/>
      </w:pPr>
      <w:r>
        <w:rPr>
          <w:rStyle w:val="Refdecomentario"/>
        </w:rPr>
        <w:annotationRef/>
      </w:r>
      <w:r>
        <w:t>Quizá quitar eso si no lo discutes luego.</w:t>
      </w:r>
    </w:p>
  </w:comment>
  <w:comment w:id="376" w:author="Guillermo Gea Izquierdo" w:date="2018-02-07T14:58:00Z" w:initials="GG">
    <w:p w14:paraId="61690529" w14:textId="38A47CEF" w:rsidR="007E45DA" w:rsidRDefault="007E45DA">
      <w:pPr>
        <w:pStyle w:val="Textocomentario"/>
      </w:pPr>
      <w:r>
        <w:rPr>
          <w:rStyle w:val="Refdecomentario"/>
        </w:rPr>
        <w:annotationRef/>
      </w:r>
      <w:r>
        <w:t>Esto va en discussion.</w:t>
      </w:r>
    </w:p>
  </w:comment>
  <w:comment w:id="389" w:author="Guillermo Gea Izquierdo" w:date="2018-02-07T15:02:00Z" w:initials="GG">
    <w:p w14:paraId="491EBE0C" w14:textId="1DAF2E94" w:rsidR="007E45DA" w:rsidRDefault="007E45DA">
      <w:pPr>
        <w:pStyle w:val="Textocomentario"/>
      </w:pPr>
      <w:r>
        <w:rPr>
          <w:rStyle w:val="Refdecomentario"/>
        </w:rPr>
        <w:annotationRef/>
      </w:r>
      <w:r>
        <w:t>Sí, esto es discussion.</w:t>
      </w:r>
    </w:p>
  </w:comment>
  <w:comment w:id="391" w:author="Guillermo Gea Izquierdo" w:date="2018-02-07T15:03:00Z" w:initials="GG">
    <w:p w14:paraId="2765C4EE" w14:textId="2B8B9345" w:rsidR="007E45DA" w:rsidRDefault="007E45DA">
      <w:pPr>
        <w:pStyle w:val="Textocomentario"/>
      </w:pPr>
      <w:r>
        <w:rPr>
          <w:rStyle w:val="Refdecomentario"/>
        </w:rPr>
        <w:annotationRef/>
      </w:r>
      <w:r>
        <w:t>Si no hay signos de gestión… tal vez sea que ha habido algo de mortalidad o sencillamente que es una época que han respondido a un period más húmedo. Si lo dejas se comenta en discussion.</w:t>
      </w:r>
    </w:p>
  </w:comment>
  <w:comment w:id="398" w:author="Guillermo Gea Izquierdo" w:date="2018-02-07T15:45:00Z" w:initials="GG">
    <w:p w14:paraId="6554237E" w14:textId="0A763B88" w:rsidR="007E45DA" w:rsidRDefault="007E45DA">
      <w:pPr>
        <w:pStyle w:val="Textocomentario"/>
      </w:pPr>
      <w:ins w:id="400" w:author="Guillermo Gea Izquierdo" w:date="2018-02-07T15:05:00Z">
        <w:r>
          <w:rPr>
            <w:rStyle w:val="Refdecomentario"/>
          </w:rPr>
          <w:annotationRef/>
        </w:r>
      </w:ins>
      <w:r>
        <w:t>Te propongo tres subapartados orientativos para que puedas orientar mejor la discussion. No tienen por qué ser estos pero divider la discussion creo que te ayudará a escribirla. En estos tres puedes acomodar todas la ideas que propones y que hemos ido discutiendo estos meses.</w:t>
      </w:r>
    </w:p>
    <w:p w14:paraId="600D27FA" w14:textId="75960FA0" w:rsidR="007E45DA" w:rsidRDefault="007E45DA">
      <w:pPr>
        <w:pStyle w:val="Textocomentario"/>
      </w:pPr>
      <w:r>
        <w:t>El Segundo punto no me termina de gustar el título que sugiero, pero bueno, algo así mejor expresado podría ser.</w:t>
      </w:r>
    </w:p>
  </w:comment>
  <w:comment w:id="445" w:author="Guillermo Gea Izquierdo" w:date="2018-02-07T14:40:00Z" w:initials="GG">
    <w:p w14:paraId="6D2C2F97" w14:textId="48595960" w:rsidR="007E45DA" w:rsidRDefault="007E45DA">
      <w:pPr>
        <w:pStyle w:val="Textocomentario"/>
      </w:pPr>
      <w:r>
        <w:rPr>
          <w:rStyle w:val="Refdecomentario"/>
        </w:rPr>
        <w:annotationRef/>
      </w:r>
      <w:r>
        <w:t>Mean of all pixels analyzed?</w:t>
      </w:r>
    </w:p>
  </w:comment>
  <w:comment w:id="450" w:author="Guillermo Gea Izquierdo" w:date="2018-02-07T14:46:00Z" w:initials="GG">
    <w:p w14:paraId="082775D1" w14:textId="11E65E6D" w:rsidR="007E45DA" w:rsidRDefault="007E45DA">
      <w:pPr>
        <w:pStyle w:val="Textocomentario"/>
      </w:pPr>
      <w:r>
        <w:rPr>
          <w:rStyle w:val="Refdecomentario"/>
        </w:rPr>
        <w:annotationRef/>
      </w:r>
      <w:r>
        <w:t xml:space="preserve">Siempre me resulto curiosa la forma del perfil BAI de CA_low, que es el que muestreé yo en su día. Es bastante único y no sé explicar por qué es así, ¿rebrotes? No sé, teóricamente fue una dehesa creada por la gente, no? </w:t>
      </w:r>
      <w:proofErr w:type="gramStart"/>
      <w:r>
        <w:t>pero</w:t>
      </w:r>
      <w:proofErr w:type="gramEnd"/>
      <w:r>
        <w:t xml:space="preserve"> entiendo que la CA_high sería igual. ¿Alguna idea, Antonio?</w:t>
      </w:r>
    </w:p>
  </w:comment>
  <w:comment w:id="451" w:author="Guillermo Gea Izquierdo" w:date="2018-02-07T14:55:00Z" w:initials="GG">
    <w:p w14:paraId="0F1D79E6" w14:textId="7D21F665" w:rsidR="007E45DA" w:rsidRDefault="007E45DA">
      <w:pPr>
        <w:pStyle w:val="Textocomentario"/>
      </w:pPr>
      <w:r>
        <w:rPr>
          <w:rStyle w:val="Refdecomentario"/>
        </w:rPr>
        <w:annotationRef/>
      </w:r>
      <w:r>
        <w:t>Quizá habría que ajustar una regression o similar desde 1980 para mostrar que hay tendencia significativa en CA_high pero no en las otras.</w:t>
      </w:r>
    </w:p>
  </w:comment>
  <w:comment w:id="452" w:author="Guillermo Gea Izquierdo" w:date="2018-02-07T14:43:00Z" w:initials="GG">
    <w:p w14:paraId="28759BD2" w14:textId="26078A79" w:rsidR="007E45DA" w:rsidRDefault="007E45DA">
      <w:pPr>
        <w:pStyle w:val="Textocomentario"/>
      </w:pPr>
      <w:r>
        <w:rPr>
          <w:rStyle w:val="Refdecomentario"/>
        </w:rPr>
        <w:annotationRef/>
      </w:r>
      <w:r>
        <w:t>Pondría las marcas en el eje x arriba. Además mostraría solo períodos donde puedas calcular el interval de confianza. Así te quitas ese pico inicial tan raro e SJ.</w:t>
      </w:r>
    </w:p>
  </w:comment>
  <w:comment w:id="454" w:author="Guillermo Gea Izquierdo" w:date="2018-02-07T12:38:00Z" w:initials="GG">
    <w:p w14:paraId="680D95B2" w14:textId="77777777" w:rsidR="007E45DA" w:rsidRDefault="007E45DA">
      <w:pPr>
        <w:pStyle w:val="Textocomentario"/>
      </w:pPr>
      <w:r>
        <w:rPr>
          <w:rStyle w:val="Refdecomentario"/>
        </w:rPr>
        <w:annotationRef/>
      </w:r>
      <w:r>
        <w:t>Y las azules?</w:t>
      </w:r>
    </w:p>
    <w:p w14:paraId="48338D38" w14:textId="77777777" w:rsidR="007E45DA" w:rsidRDefault="007E45DA">
      <w:pPr>
        <w:pStyle w:val="Textocomentario"/>
      </w:pPr>
    </w:p>
    <w:p w14:paraId="42A81274" w14:textId="245BBC6C" w:rsidR="007E45DA" w:rsidRDefault="007E45DA">
      <w:pPr>
        <w:pStyle w:val="Textocomentario"/>
      </w:pPr>
      <w:r>
        <w:t>Pon marcas en el eje x arriba para poder ver mejor los años, si no es difícil estimarlos.</w:t>
      </w:r>
    </w:p>
  </w:comment>
  <w:comment w:id="460" w:author="Guillermo Gea Izquierdo" w:date="2018-02-07T15:46:00Z" w:initials="GG">
    <w:p w14:paraId="10908731" w14:textId="04C40EC2" w:rsidR="007E45DA" w:rsidRDefault="007E45DA">
      <w:pPr>
        <w:pStyle w:val="Textocomentario"/>
      </w:pPr>
      <w:r>
        <w:rPr>
          <w:rStyle w:val="Refdecomentario"/>
        </w:rPr>
        <w:annotationRef/>
      </w:r>
      <w:r>
        <w:t>Cuidado porque pones 50 en el texto. Asegúrate que está bien el umbral.</w:t>
      </w:r>
    </w:p>
  </w:comment>
  <w:comment w:id="462" w:author="Guillermo Gea Izquierdo" w:date="2018-02-07T15:48:00Z" w:initials="GG">
    <w:p w14:paraId="00557370" w14:textId="77777777" w:rsidR="00A525D5" w:rsidRDefault="00A525D5">
      <w:pPr>
        <w:pStyle w:val="Textocomentario"/>
      </w:pPr>
      <w:r>
        <w:rPr>
          <w:rStyle w:val="Refdecomentario"/>
        </w:rPr>
        <w:annotationRef/>
      </w:r>
      <w:r>
        <w:t>Y poner altitud en algún eje o poner las líneas de pendiente debajo del gráfico?</w:t>
      </w:r>
    </w:p>
    <w:p w14:paraId="343B7454" w14:textId="77777777" w:rsidR="00A525D5" w:rsidRDefault="00A525D5">
      <w:pPr>
        <w:pStyle w:val="Textocomentario"/>
      </w:pPr>
    </w:p>
    <w:p w14:paraId="5B11E2CC" w14:textId="2F37A548" w:rsidR="00A525D5" w:rsidRDefault="00A525D5">
      <w:pPr>
        <w:pStyle w:val="Textocomentario"/>
      </w:pPr>
      <w:r>
        <w:t>Parecen las solanas más rojas en el sur y cuanto más al este? Quizá esto pueda estudiarse, desde luego sería un resultado muy bonito (entiendo que la precipitación viene del oeste y hay un pequeño gradient oeste-este, no?</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57DE3D" w14:textId="77777777" w:rsidR="007E45DA" w:rsidRDefault="007E45DA">
      <w:pPr>
        <w:spacing w:before="0" w:after="0" w:line="240" w:lineRule="auto"/>
      </w:pPr>
      <w:r>
        <w:separator/>
      </w:r>
    </w:p>
  </w:endnote>
  <w:endnote w:type="continuationSeparator" w:id="0">
    <w:p w14:paraId="5C33512F" w14:textId="77777777" w:rsidR="007E45DA" w:rsidRDefault="007E45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E2F94A" w14:textId="77777777" w:rsidR="007E45DA" w:rsidRDefault="007E45DA">
      <w:r>
        <w:separator/>
      </w:r>
    </w:p>
  </w:footnote>
  <w:footnote w:type="continuationSeparator" w:id="0">
    <w:p w14:paraId="5C11BE85" w14:textId="77777777" w:rsidR="007E45DA" w:rsidRDefault="007E45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21E3EAB"/>
    <w:multiLevelType w:val="multilevel"/>
    <w:tmpl w:val="1CAC5F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8E582B6"/>
    <w:multiLevelType w:val="multilevel"/>
    <w:tmpl w:val="893AEC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8"/>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2"/>
  </w:num>
  <w:num w:numId="10">
    <w:abstractNumId w:val="1"/>
  </w:num>
  <w:num w:numId="11">
    <w:abstractNumId w:val="1"/>
  </w:num>
  <w:num w:numId="12">
    <w:abstractNumId w:val="1"/>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2"/>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3675"/>
    <w:rsid w:val="0005457B"/>
    <w:rsid w:val="000B706D"/>
    <w:rsid w:val="000B7637"/>
    <w:rsid w:val="00140D39"/>
    <w:rsid w:val="00150D5E"/>
    <w:rsid w:val="00174766"/>
    <w:rsid w:val="00195C3B"/>
    <w:rsid w:val="001C7B0C"/>
    <w:rsid w:val="00235DE7"/>
    <w:rsid w:val="0026158F"/>
    <w:rsid w:val="002E3A65"/>
    <w:rsid w:val="002E5869"/>
    <w:rsid w:val="0039737B"/>
    <w:rsid w:val="003D6961"/>
    <w:rsid w:val="00414851"/>
    <w:rsid w:val="00430BB0"/>
    <w:rsid w:val="00466728"/>
    <w:rsid w:val="004E29B3"/>
    <w:rsid w:val="004E6944"/>
    <w:rsid w:val="005053F4"/>
    <w:rsid w:val="00590D07"/>
    <w:rsid w:val="00596961"/>
    <w:rsid w:val="005B3D1F"/>
    <w:rsid w:val="00600390"/>
    <w:rsid w:val="00617F4F"/>
    <w:rsid w:val="00623B33"/>
    <w:rsid w:val="006675AB"/>
    <w:rsid w:val="00676E27"/>
    <w:rsid w:val="00706865"/>
    <w:rsid w:val="00711BEA"/>
    <w:rsid w:val="007218DE"/>
    <w:rsid w:val="007277FB"/>
    <w:rsid w:val="00753CBD"/>
    <w:rsid w:val="00784D58"/>
    <w:rsid w:val="007B65F2"/>
    <w:rsid w:val="007D15F1"/>
    <w:rsid w:val="007E45DA"/>
    <w:rsid w:val="00810E95"/>
    <w:rsid w:val="008159CB"/>
    <w:rsid w:val="00817EB4"/>
    <w:rsid w:val="00845B9B"/>
    <w:rsid w:val="0087731D"/>
    <w:rsid w:val="008D6863"/>
    <w:rsid w:val="008E1A0E"/>
    <w:rsid w:val="008E5401"/>
    <w:rsid w:val="00904DF5"/>
    <w:rsid w:val="00A377AB"/>
    <w:rsid w:val="00A4491A"/>
    <w:rsid w:val="00A525D5"/>
    <w:rsid w:val="00AB6373"/>
    <w:rsid w:val="00AD2872"/>
    <w:rsid w:val="00AE63C4"/>
    <w:rsid w:val="00B42673"/>
    <w:rsid w:val="00B53752"/>
    <w:rsid w:val="00B65736"/>
    <w:rsid w:val="00B72730"/>
    <w:rsid w:val="00B84077"/>
    <w:rsid w:val="00B86B75"/>
    <w:rsid w:val="00BC48D5"/>
    <w:rsid w:val="00BD233A"/>
    <w:rsid w:val="00BD4613"/>
    <w:rsid w:val="00BD7F10"/>
    <w:rsid w:val="00C161BD"/>
    <w:rsid w:val="00C36279"/>
    <w:rsid w:val="00C75493"/>
    <w:rsid w:val="00CB1178"/>
    <w:rsid w:val="00CC7AB9"/>
    <w:rsid w:val="00CF623C"/>
    <w:rsid w:val="00D345C6"/>
    <w:rsid w:val="00DC65E7"/>
    <w:rsid w:val="00DF1643"/>
    <w:rsid w:val="00DF3326"/>
    <w:rsid w:val="00E1262E"/>
    <w:rsid w:val="00E315A3"/>
    <w:rsid w:val="00EC6667"/>
    <w:rsid w:val="00F11270"/>
    <w:rsid w:val="00F14BC8"/>
    <w:rsid w:val="00F209CB"/>
    <w:rsid w:val="00F24BA1"/>
    <w:rsid w:val="00F4548E"/>
    <w:rsid w:val="00F57E37"/>
    <w:rsid w:val="00F9745A"/>
    <w:rsid w:val="00FF634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20A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meteo.unican.es/en/climate4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monitordesequia.csic.es/" TargetMode="External"/><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8337</Words>
  <Characters>45855</Characters>
  <Application>Microsoft Macintosh Word</Application>
  <DocSecurity>4</DocSecurity>
  <Lines>382</Lines>
  <Paragraphs>108</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54084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ms_borrador</dc:title>
  <dc:creator>AJ Perez-Luque; G. Gea-Izquierdo; R. Zamora; FJ. Bonet</dc:creator>
  <cp:lastModifiedBy>Antonio J.</cp:lastModifiedBy>
  <cp:revision>2</cp:revision>
  <dcterms:created xsi:type="dcterms:W3CDTF">2018-02-12T08:00:00Z</dcterms:created>
  <dcterms:modified xsi:type="dcterms:W3CDTF">2018-02-12T08:00:00Z</dcterms:modified>
</cp:coreProperties>
</file>