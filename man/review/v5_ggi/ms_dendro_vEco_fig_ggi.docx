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170E2A" w14:textId="77777777" w:rsidR="00C060A3" w:rsidRDefault="00125AB2">
      <w:r>
        <w:rPr>
          <w:b/>
        </w:rPr>
        <w:t>Figure 1</w:t>
      </w:r>
      <w:r>
        <w:t xml:space="preserve">. </w:t>
      </w:r>
      <w:proofErr w:type="gramStart"/>
      <w:r>
        <w:t xml:space="preserve">Distribution of </w:t>
      </w:r>
      <w:proofErr w:type="spellStart"/>
      <w:r>
        <w:rPr>
          <w:i/>
        </w:rPr>
        <w:t>Quercus</w:t>
      </w:r>
      <w:proofErr w:type="spellEnd"/>
      <w:r>
        <w:rPr>
          <w:i/>
        </w:rPr>
        <w:t xml:space="preserve"> </w:t>
      </w:r>
      <w:proofErr w:type="spellStart"/>
      <w:r>
        <w:rPr>
          <w:i/>
        </w:rPr>
        <w:t>pyrenaica</w:t>
      </w:r>
      <w:proofErr w:type="spellEnd"/>
      <w:r>
        <w:t xml:space="preserve"> forests in the Iberian Peninsula (a) and in Sierra Nevada mountain range (b).</w:t>
      </w:r>
      <w:proofErr w:type="gramEnd"/>
      <w:r>
        <w:t xml:space="preserve"> Different </w:t>
      </w:r>
      <w:proofErr w:type="spellStart"/>
      <w:r>
        <w:t>colours</w:t>
      </w:r>
      <w:proofErr w:type="spellEnd"/>
      <w:r>
        <w:t xml:space="preserve"> indicate oak population </w:t>
      </w:r>
      <w:proofErr w:type="gramStart"/>
      <w:r>
        <w:t>cluster’s</w:t>
      </w:r>
      <w:proofErr w:type="gramEnd"/>
      <w:r>
        <w:t xml:space="preserve"> identified in Sierra Nevada (Pérez-</w:t>
      </w:r>
      <w:proofErr w:type="spellStart"/>
      <w:r>
        <w:t>Luque</w:t>
      </w:r>
      <w:proofErr w:type="spellEnd"/>
      <w:r>
        <w:t xml:space="preserve"> et al. 2015). For each population, a grid with the MODIS pixels is shown (see material and methods). Detailed location of the </w:t>
      </w:r>
      <w:proofErr w:type="spellStart"/>
      <w:r>
        <w:t>dendroecological</w:t>
      </w:r>
      <w:proofErr w:type="spellEnd"/>
      <w:r>
        <w:t xml:space="preserve"> sampling sites: northern (San Juan, SJ) (c), and southern ones (</w:t>
      </w:r>
      <w:proofErr w:type="spellStart"/>
      <w:r>
        <w:t>Cáñar</w:t>
      </w:r>
      <w:proofErr w:type="spellEnd"/>
      <w:r>
        <w:t xml:space="preserve">: CA-Low and CA-High) (d). </w:t>
      </w:r>
      <w:proofErr w:type="spellStart"/>
      <w:r>
        <w:t>Colour</w:t>
      </w:r>
      <w:proofErr w:type="spellEnd"/>
      <w:r>
        <w:t xml:space="preserve"> </w:t>
      </w:r>
      <w:proofErr w:type="spellStart"/>
      <w:r>
        <w:t>orthophotography</w:t>
      </w:r>
      <w:proofErr w:type="spellEnd"/>
      <w:r>
        <w:t xml:space="preserve"> of 2009 from Regional Ministry of the Environment.</w:t>
      </w:r>
    </w:p>
    <w:p w14:paraId="3C870AB2" w14:textId="77777777" w:rsidR="00C060A3" w:rsidRDefault="00125AB2">
      <w:pPr>
        <w:pStyle w:val="Textodecuerpo"/>
      </w:pPr>
      <w:r>
        <w:rPr>
          <w:noProof/>
          <w:lang w:val="es-ES" w:eastAsia="es-ES"/>
        </w:rPr>
        <w:drawing>
          <wp:inline distT="0" distB="0" distL="0" distR="0" wp14:anchorId="37802EBD" wp14:editId="4B8DE8F1">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8"/>
                    <a:stretch>
                      <a:fillRect/>
                    </a:stretch>
                  </pic:blipFill>
                  <pic:spPr bwMode="auto">
                    <a:xfrm>
                      <a:off x="0" y="0"/>
                      <a:ext cx="5049471" cy="7143750"/>
                    </a:xfrm>
                    <a:prstGeom prst="rect">
                      <a:avLst/>
                    </a:prstGeom>
                    <a:noFill/>
                    <a:ln w="9525">
                      <a:noFill/>
                      <a:headEnd/>
                      <a:tailEnd/>
                    </a:ln>
                  </pic:spPr>
                </pic:pic>
              </a:graphicData>
            </a:graphic>
          </wp:inline>
        </w:drawing>
      </w:r>
    </w:p>
    <w:p w14:paraId="23B2134D" w14:textId="77777777" w:rsidR="00C060A3" w:rsidRDefault="00C060A3">
      <w:pPr>
        <w:pStyle w:val="Ttulo5"/>
      </w:pPr>
      <w:bookmarkStart w:id="0" w:name="section"/>
      <w:bookmarkEnd w:id="0"/>
    </w:p>
    <w:p w14:paraId="019B3323" w14:textId="77777777" w:rsidR="00C060A3" w:rsidRDefault="00125AB2">
      <w:r>
        <w:rPr>
          <w:b/>
        </w:rPr>
        <w:t>Figure 2.</w:t>
      </w:r>
      <w:r>
        <w:t xml:space="preserve"> EVI standardized anomaly during the period 2000-2016 for northern and southern populations. Error bars show standard error. See main text for details on EVI calculation.</w:t>
      </w:r>
    </w:p>
    <w:p w14:paraId="3A05881A" w14:textId="77777777" w:rsidR="00C060A3" w:rsidRDefault="00125AB2">
      <w:pPr>
        <w:pStyle w:val="Textodecuerpo"/>
      </w:pPr>
      <w:r>
        <w:rPr>
          <w:noProof/>
          <w:lang w:val="es-ES" w:eastAsia="es-ES"/>
        </w:rPr>
        <w:drawing>
          <wp:inline distT="0" distB="0" distL="0" distR="0" wp14:anchorId="1E2E4F0D" wp14:editId="719B75F8">
            <wp:extent cx="6324600" cy="6324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1.png"/>
                    <pic:cNvPicPr>
                      <a:picLocks noChangeAspect="1" noChangeArrowheads="1"/>
                    </pic:cNvPicPr>
                  </pic:nvPicPr>
                  <pic:blipFill>
                    <a:blip r:embed="rId9"/>
                    <a:stretch>
                      <a:fillRect/>
                    </a:stretch>
                  </pic:blipFill>
                  <pic:spPr bwMode="auto">
                    <a:xfrm>
                      <a:off x="0" y="0"/>
                      <a:ext cx="6324600" cy="6324600"/>
                    </a:xfrm>
                    <a:prstGeom prst="rect">
                      <a:avLst/>
                    </a:prstGeom>
                    <a:noFill/>
                    <a:ln w="9525">
                      <a:noFill/>
                      <a:headEnd/>
                      <a:tailEnd/>
                    </a:ln>
                  </pic:spPr>
                </pic:pic>
              </a:graphicData>
            </a:graphic>
          </wp:inline>
        </w:drawing>
      </w:r>
    </w:p>
    <w:p w14:paraId="014324BE" w14:textId="77777777" w:rsidR="00C060A3" w:rsidRDefault="00C060A3">
      <w:pPr>
        <w:pStyle w:val="Ttulo5"/>
      </w:pPr>
      <w:bookmarkStart w:id="1" w:name="section-1"/>
      <w:bookmarkEnd w:id="1"/>
    </w:p>
    <w:p w14:paraId="07E53D0E" w14:textId="77777777" w:rsidR="00C060A3" w:rsidRDefault="00125AB2">
      <w:r>
        <w:rPr>
          <w:b/>
        </w:rPr>
        <w:t>Figure 3.</w:t>
      </w:r>
      <w:r>
        <w:t xml:space="preserve"> Percentage of pixels showing browning, gree</w:t>
      </w:r>
      <w:del w:id="2" w:author="Guillermo Gea Izquierdo" w:date="2019-07-29T12:06:00Z">
        <w:r w:rsidDel="00C47E2D">
          <w:delText>n</w:delText>
        </w:r>
      </w:del>
      <w:r>
        <w:t>ning or no-changes during the 2005 and 2012 drought events according to EVI standardized anomalies. See main text for an explanation of gree</w:t>
      </w:r>
      <w:del w:id="3" w:author="Guillermo Gea Izquierdo" w:date="2019-07-29T12:06:00Z">
        <w:r w:rsidDel="00C47E2D">
          <w:delText>n</w:delText>
        </w:r>
      </w:del>
      <w:r>
        <w:t>ning and browning.</w:t>
      </w:r>
    </w:p>
    <w:p w14:paraId="00640620" w14:textId="77777777" w:rsidR="00C060A3" w:rsidRDefault="00125AB2">
      <w:pPr>
        <w:pStyle w:val="Textodecuerpo"/>
      </w:pPr>
      <w:r>
        <w:rPr>
          <w:noProof/>
          <w:lang w:val="es-ES" w:eastAsia="es-ES"/>
        </w:rPr>
        <w:drawing>
          <wp:inline distT="0" distB="0" distL="0" distR="0" wp14:anchorId="74099989" wp14:editId="2F541315">
            <wp:extent cx="6324600" cy="6324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3-1.png"/>
                    <pic:cNvPicPr>
                      <a:picLocks noChangeAspect="1" noChangeArrowheads="1"/>
                    </pic:cNvPicPr>
                  </pic:nvPicPr>
                  <pic:blipFill>
                    <a:blip r:embed="rId10"/>
                    <a:stretch>
                      <a:fillRect/>
                    </a:stretch>
                  </pic:blipFill>
                  <pic:spPr bwMode="auto">
                    <a:xfrm>
                      <a:off x="0" y="0"/>
                      <a:ext cx="6324600" cy="6324600"/>
                    </a:xfrm>
                    <a:prstGeom prst="rect">
                      <a:avLst/>
                    </a:prstGeom>
                    <a:noFill/>
                    <a:ln w="9525">
                      <a:noFill/>
                      <a:headEnd/>
                      <a:tailEnd/>
                    </a:ln>
                  </pic:spPr>
                </pic:pic>
              </a:graphicData>
            </a:graphic>
          </wp:inline>
        </w:drawing>
      </w:r>
    </w:p>
    <w:p w14:paraId="184BB5E8" w14:textId="77777777" w:rsidR="00C060A3" w:rsidRDefault="00C060A3">
      <w:pPr>
        <w:pStyle w:val="Ttulo5"/>
      </w:pPr>
      <w:bookmarkStart w:id="4" w:name="section-2"/>
      <w:bookmarkEnd w:id="4"/>
    </w:p>
    <w:p w14:paraId="2B8E50ED" w14:textId="3D33BFDA" w:rsidR="00C060A3" w:rsidRDefault="00125AB2">
      <w:r>
        <w:rPr>
          <w:b/>
        </w:rPr>
        <w:t>Figure 4.</w:t>
      </w:r>
      <w:r>
        <w:t xml:space="preserve"> Basal Area Increment (BAI) chronologies of </w:t>
      </w:r>
      <w:r>
        <w:rPr>
          <w:i/>
        </w:rPr>
        <w:t xml:space="preserve">Q. </w:t>
      </w:r>
      <w:proofErr w:type="spellStart"/>
      <w:r>
        <w:rPr>
          <w:i/>
        </w:rPr>
        <w:t>pyrenaica</w:t>
      </w:r>
      <w:proofErr w:type="spellEnd"/>
      <w:r>
        <w:t xml:space="preserve"> for northern population (SJ; </w:t>
      </w:r>
      <w:r>
        <w:rPr>
          <w:i/>
        </w:rPr>
        <w:t>orange</w:t>
      </w:r>
      <w:r>
        <w:t xml:space="preserve">) and southern ones: low-elevation (CA-Low; </w:t>
      </w:r>
      <w:r>
        <w:rPr>
          <w:i/>
        </w:rPr>
        <w:t>blue</w:t>
      </w:r>
      <w:r>
        <w:t xml:space="preserve">) and high-elevation (CA-High, </w:t>
      </w:r>
      <w:r>
        <w:rPr>
          <w:i/>
        </w:rPr>
        <w:t>black</w:t>
      </w:r>
      <w:r>
        <w:t xml:space="preserve">) sites. Shading areas correspond to standard error of the mean. Number of series </w:t>
      </w:r>
      <w:del w:id="5" w:author="Guillermo Gea Izquierdo" w:date="2019-07-29T12:08:00Z">
        <w:r w:rsidDel="00C47E2D">
          <w:delText xml:space="preserve">are </w:delText>
        </w:r>
      </w:del>
      <w:ins w:id="6" w:author="Guillermo Gea Izquierdo" w:date="2019-07-29T12:08:00Z">
        <w:r w:rsidR="00C47E2D">
          <w:t xml:space="preserve">is </w:t>
        </w:r>
      </w:ins>
      <w:r>
        <w:t xml:space="preserve">displayed in the upper plot. We only show years replicated with # series &gt; 5. Linear trends </w:t>
      </w:r>
      <w:commentRangeStart w:id="7"/>
      <w:r>
        <w:t xml:space="preserve">since 1975 </w:t>
      </w:r>
      <w:commentRangeEnd w:id="7"/>
      <w:r w:rsidR="00C47E2D">
        <w:rPr>
          <w:rStyle w:val="Refdecomentario"/>
        </w:rPr>
        <w:commentReference w:id="7"/>
      </w:r>
      <w:r>
        <w:t xml:space="preserve">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indicate significant linear trend, </w:t>
      </w:r>
      <w:r>
        <w:rPr>
          <w:i/>
        </w:rPr>
        <w:t>p &lt; 0.001</w:t>
      </w:r>
      <w:r>
        <w:t>).</w:t>
      </w:r>
    </w:p>
    <w:p w14:paraId="0DC350D0" w14:textId="77777777" w:rsidR="00C060A3" w:rsidRDefault="00125AB2">
      <w:pPr>
        <w:pStyle w:val="Textodecuerpo"/>
      </w:pPr>
      <w:r>
        <w:rPr>
          <w:noProof/>
          <w:lang w:val="es-ES" w:eastAsia="es-ES"/>
        </w:rPr>
        <w:drawing>
          <wp:inline distT="0" distB="0" distL="0" distR="0" wp14:anchorId="476CDF46" wp14:editId="36BE67AF">
            <wp:extent cx="6324600" cy="451757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7-1.png"/>
                    <pic:cNvPicPr>
                      <a:picLocks noChangeAspect="1" noChangeArrowheads="1"/>
                    </pic:cNvPicPr>
                  </pic:nvPicPr>
                  <pic:blipFill>
                    <a:blip r:embed="rId12"/>
                    <a:stretch>
                      <a:fillRect/>
                    </a:stretch>
                  </pic:blipFill>
                  <pic:spPr bwMode="auto">
                    <a:xfrm>
                      <a:off x="0" y="0"/>
                      <a:ext cx="6324600" cy="4517571"/>
                    </a:xfrm>
                    <a:prstGeom prst="rect">
                      <a:avLst/>
                    </a:prstGeom>
                    <a:noFill/>
                    <a:ln w="9525">
                      <a:noFill/>
                      <a:headEnd/>
                      <a:tailEnd/>
                    </a:ln>
                  </pic:spPr>
                </pic:pic>
              </a:graphicData>
            </a:graphic>
          </wp:inline>
        </w:drawing>
      </w:r>
    </w:p>
    <w:p w14:paraId="18FFEC1E" w14:textId="77777777" w:rsidR="00C060A3" w:rsidRDefault="00C060A3">
      <w:pPr>
        <w:pStyle w:val="Ttulo5"/>
      </w:pPr>
      <w:bookmarkStart w:id="8" w:name="section-3"/>
      <w:bookmarkEnd w:id="8"/>
    </w:p>
    <w:p w14:paraId="2D12095A" w14:textId="77777777" w:rsidR="00C060A3" w:rsidRDefault="00125AB2">
      <w:r>
        <w:rPr>
          <w:b/>
        </w:rPr>
        <w:t>Figure 5.</w:t>
      </w:r>
      <w:r>
        <w:t xml:space="preserve"> </w:t>
      </w:r>
      <w:proofErr w:type="gramStart"/>
      <w:r>
        <w:t>Comparison of median growth change (</w:t>
      </w:r>
      <m:oMath>
        <m:r>
          <w:rPr>
            <w:rFonts w:ascii="Cambria Math" w:hAnsi="Cambria Math"/>
          </w:rPr>
          <m:t>GC</m:t>
        </m:r>
      </m:oMath>
      <w:r>
        <w:t xml:space="preserve">) following Nowacki and Abrams (1997) for </w:t>
      </w:r>
      <w:r>
        <w:rPr>
          <w:i/>
        </w:rPr>
        <w:t xml:space="preserve">Q. </w:t>
      </w:r>
      <w:proofErr w:type="spellStart"/>
      <w:r>
        <w:rPr>
          <w:i/>
        </w:rPr>
        <w:t>pyrenaica</w:t>
      </w:r>
      <w:proofErr w:type="spellEnd"/>
      <w:r>
        <w:t xml:space="preserve"> sites.</w:t>
      </w:r>
      <w:proofErr w:type="gramEnd"/>
      <w:r>
        <w:t xml:space="preserve"> Dashed black lines indicate a threshold of 50 % of GC (see material and methods). Note that y-axes do not correspond in all of the three panels for the sake of clarity. Error bars indicate standard error.</w:t>
      </w:r>
    </w:p>
    <w:p w14:paraId="27FD7BFE" w14:textId="77777777" w:rsidR="00C060A3" w:rsidRDefault="00125AB2">
      <w:pPr>
        <w:pStyle w:val="Textodecuerpo"/>
      </w:pPr>
      <w:r>
        <w:rPr>
          <w:noProof/>
          <w:lang w:val="es-ES" w:eastAsia="es-ES"/>
        </w:rPr>
        <w:drawing>
          <wp:inline distT="0" distB="0" distL="0" distR="0" wp14:anchorId="419C6397" wp14:editId="27A5687B">
            <wp:extent cx="6324600" cy="6324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png"/>
                    <pic:cNvPicPr>
                      <a:picLocks noChangeAspect="1" noChangeArrowheads="1"/>
                    </pic:cNvPicPr>
                  </pic:nvPicPr>
                  <pic:blipFill>
                    <a:blip r:embed="rId13"/>
                    <a:stretch>
                      <a:fillRect/>
                    </a:stretch>
                  </pic:blipFill>
                  <pic:spPr bwMode="auto">
                    <a:xfrm>
                      <a:off x="0" y="0"/>
                      <a:ext cx="6324600" cy="6324600"/>
                    </a:xfrm>
                    <a:prstGeom prst="rect">
                      <a:avLst/>
                    </a:prstGeom>
                    <a:noFill/>
                    <a:ln w="9525">
                      <a:noFill/>
                      <a:headEnd/>
                      <a:tailEnd/>
                    </a:ln>
                  </pic:spPr>
                </pic:pic>
              </a:graphicData>
            </a:graphic>
          </wp:inline>
        </w:drawing>
      </w:r>
    </w:p>
    <w:p w14:paraId="428A7EE3" w14:textId="77777777" w:rsidR="00C060A3" w:rsidRDefault="00C060A3">
      <w:pPr>
        <w:pStyle w:val="Ttulo5"/>
      </w:pPr>
      <w:bookmarkStart w:id="9" w:name="section-4"/>
      <w:bookmarkEnd w:id="9"/>
    </w:p>
    <w:p w14:paraId="5632AC78" w14:textId="59F54B46" w:rsidR="00C060A3" w:rsidRDefault="00125AB2">
      <w:r>
        <w:rPr>
          <w:b/>
        </w:rPr>
        <w:t>Figure 6.</w:t>
      </w:r>
      <w:r>
        <w:t xml:space="preserve"> </w:t>
      </w:r>
      <w:proofErr w:type="gramStart"/>
      <w:r>
        <w:t xml:space="preserve">Resilience metrics of </w:t>
      </w:r>
      <w:del w:id="10" w:author="Guillermo Gea Izquierdo" w:date="2019-07-29T12:12:00Z">
        <w:r w:rsidDel="00F31817">
          <w:delText xml:space="preserve">the </w:delText>
        </w:r>
      </w:del>
      <w:r>
        <w:t xml:space="preserve">tree-growth for </w:t>
      </w:r>
      <w:commentRangeStart w:id="11"/>
      <w:ins w:id="12" w:author="Guillermo Gea Izquierdo" w:date="2019-07-29T12:14:00Z">
        <w:r w:rsidR="00942AED">
          <w:t>XXXX</w:t>
        </w:r>
      </w:ins>
      <w:commentRangeEnd w:id="11"/>
      <w:ins w:id="13" w:author="Guillermo Gea Izquierdo" w:date="2019-07-29T12:15:00Z">
        <w:r w:rsidR="00942AED">
          <w:rPr>
            <w:rStyle w:val="Refdecomentario"/>
          </w:rPr>
          <w:commentReference w:id="11"/>
        </w:r>
      </w:ins>
      <w:ins w:id="15" w:author="Guillermo Gea Izquierdo" w:date="2019-07-29T12:14:00Z">
        <w:r w:rsidR="00942AED">
          <w:t xml:space="preserve"> </w:t>
        </w:r>
      </w:ins>
      <w:r>
        <w:t>severe drought events since 1950</w:t>
      </w:r>
      <w:ins w:id="16" w:author="Guillermo Gea Izquierdo" w:date="2019-07-29T12:15:00Z">
        <w:r w:rsidR="00942AED">
          <w:t xml:space="preserve"> (see main text for details)</w:t>
        </w:r>
      </w:ins>
      <w:ins w:id="17" w:author="Guillermo Gea Izquierdo" w:date="2019-07-29T12:17:00Z">
        <w:r w:rsidR="00001BB9" w:rsidRPr="00001BB9">
          <w:t xml:space="preserve"> </w:t>
        </w:r>
        <w:r w:rsidR="00001BB9">
          <w:t>as a function of drought severity</w:t>
        </w:r>
      </w:ins>
      <w:r>
        <w:t>.</w:t>
      </w:r>
      <w:proofErr w:type="gramEnd"/>
      <w:r>
        <w:t xml:space="preserve"> </w:t>
      </w:r>
      <w:r>
        <w:rPr>
          <w:i/>
        </w:rPr>
        <w:t>Left</w:t>
      </w:r>
      <w:r>
        <w:t>: Resistance (</w:t>
      </w:r>
      <w:proofErr w:type="spellStart"/>
      <w:r>
        <w:rPr>
          <w:i/>
        </w:rPr>
        <w:t>Rt</w:t>
      </w:r>
      <w:proofErr w:type="spellEnd"/>
      <w:r>
        <w:t xml:space="preserve">); </w:t>
      </w:r>
      <w:r>
        <w:rPr>
          <w:i/>
        </w:rPr>
        <w:t>Center</w:t>
      </w:r>
      <w:r>
        <w:t>: Recovery (</w:t>
      </w:r>
      <w:proofErr w:type="spellStart"/>
      <w:r>
        <w:rPr>
          <w:i/>
        </w:rPr>
        <w:t>Rc</w:t>
      </w:r>
      <w:proofErr w:type="spellEnd"/>
      <w:r>
        <w:t xml:space="preserve">); </w:t>
      </w:r>
      <w:r>
        <w:rPr>
          <w:i/>
        </w:rPr>
        <w:t>Right</w:t>
      </w:r>
      <w:r>
        <w:t>: Resilience (</w:t>
      </w:r>
      <w:proofErr w:type="spellStart"/>
      <w:r>
        <w:rPr>
          <w:i/>
        </w:rPr>
        <w:t>Rs</w:t>
      </w:r>
      <w:proofErr w:type="spellEnd"/>
      <w:r>
        <w:t xml:space="preserve">). Points indicate resilience metrics for oak populations: </w:t>
      </w:r>
      <w:commentRangeStart w:id="18"/>
      <w:r>
        <w:t>SJ (</w:t>
      </w:r>
      <w:r>
        <w:rPr>
          <w:i/>
        </w:rPr>
        <w:t>blue</w:t>
      </w:r>
      <w:r>
        <w:t>), CA-High (</w:t>
      </w:r>
      <w:r>
        <w:rPr>
          <w:i/>
        </w:rPr>
        <w:t>red</w:t>
      </w:r>
      <w:r>
        <w:t>) and CA-Low (</w:t>
      </w:r>
      <w:r>
        <w:rPr>
          <w:i/>
        </w:rPr>
        <w:t>green</w:t>
      </w:r>
      <w:r>
        <w:t>)</w:t>
      </w:r>
      <w:commentRangeEnd w:id="18"/>
      <w:r w:rsidR="00F31817">
        <w:rPr>
          <w:rStyle w:val="Refdecomentario"/>
        </w:rPr>
        <w:commentReference w:id="18"/>
      </w:r>
      <w:r>
        <w:t>. Resilience metrics were computed for each population (sample depth &gt; 10) and drought event. Gray line</w:t>
      </w:r>
      <w:ins w:id="19" w:author="Guillermo Gea Izquierdo" w:date="2019-07-29T12:17:00Z">
        <w:r w:rsidR="009D142D">
          <w:t>s</w:t>
        </w:r>
      </w:ins>
      <w:r>
        <w:t xml:space="preserve"> represent</w:t>
      </w:r>
      <w:del w:id="20" w:author="Guillermo Gea Izquierdo" w:date="2019-07-29T12:17:00Z">
        <w:r w:rsidDel="009D142D">
          <w:delText>s</w:delText>
        </w:r>
      </w:del>
      <w:r>
        <w:t xml:space="preserve"> overall </w:t>
      </w:r>
      <w:commentRangeStart w:id="21"/>
      <w:r>
        <w:t>relationship</w:t>
      </w:r>
      <w:ins w:id="22" w:author="Guillermo Gea Izquierdo" w:date="2019-07-29T12:17:00Z">
        <w:r w:rsidR="009D142D">
          <w:t>s</w:t>
        </w:r>
      </w:ins>
      <w:r>
        <w:t xml:space="preserve"> for each Resilience metrics.</w:t>
      </w:r>
      <w:commentRangeEnd w:id="21"/>
      <w:r w:rsidR="00DD5979">
        <w:rPr>
          <w:rStyle w:val="Refdecomentario"/>
        </w:rPr>
        <w:commentReference w:id="21"/>
      </w:r>
    </w:p>
    <w:p w14:paraId="710F67E9" w14:textId="77777777" w:rsidR="00C060A3" w:rsidRDefault="00125AB2">
      <w:pPr>
        <w:pStyle w:val="Textodecuerpo"/>
      </w:pPr>
      <w:bookmarkStart w:id="23" w:name="_GoBack"/>
      <w:r>
        <w:rPr>
          <w:noProof/>
          <w:lang w:val="es-ES" w:eastAsia="es-ES"/>
        </w:rPr>
        <w:drawing>
          <wp:inline distT="0" distB="0" distL="0" distR="0" wp14:anchorId="0FA5FB3F" wp14:editId="6DA45B14">
            <wp:extent cx="6324600" cy="354151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_95.jpg"/>
                    <pic:cNvPicPr>
                      <a:picLocks noChangeAspect="1" noChangeArrowheads="1"/>
                    </pic:cNvPicPr>
                  </pic:nvPicPr>
                  <pic:blipFill>
                    <a:blip r:embed="rId14"/>
                    <a:stretch>
                      <a:fillRect/>
                    </a:stretch>
                  </pic:blipFill>
                  <pic:spPr bwMode="auto">
                    <a:xfrm>
                      <a:off x="0" y="0"/>
                      <a:ext cx="6324600" cy="3541518"/>
                    </a:xfrm>
                    <a:prstGeom prst="rect">
                      <a:avLst/>
                    </a:prstGeom>
                    <a:noFill/>
                    <a:ln w="9525">
                      <a:noFill/>
                      <a:headEnd/>
                      <a:tailEnd/>
                    </a:ln>
                  </pic:spPr>
                </pic:pic>
              </a:graphicData>
            </a:graphic>
          </wp:inline>
        </w:drawing>
      </w:r>
      <w:bookmarkEnd w:id="23"/>
    </w:p>
    <w:p w14:paraId="77123A32" w14:textId="77777777" w:rsidR="00C060A3" w:rsidRDefault="00C060A3">
      <w:pPr>
        <w:pStyle w:val="Ttulo5"/>
      </w:pPr>
      <w:bookmarkStart w:id="24" w:name="section-5"/>
      <w:bookmarkEnd w:id="24"/>
    </w:p>
    <w:p w14:paraId="114F8761" w14:textId="751357CF" w:rsidR="00C060A3" w:rsidRDefault="00125AB2">
      <w:r>
        <w:rPr>
          <w:b/>
        </w:rPr>
        <w:t>Figure 7.</w:t>
      </w:r>
      <w:r>
        <w:t xml:space="preserve"> </w:t>
      </w:r>
      <w:ins w:id="25" w:author="Guillermo Gea Izquierdo" w:date="2019-07-29T12:18:00Z">
        <w:r w:rsidR="009D142D">
          <w:t xml:space="preserve">Comparison of the </w:t>
        </w:r>
      </w:ins>
      <w:del w:id="26" w:author="Guillermo Gea Izquierdo" w:date="2019-07-29T12:18:00Z">
        <w:r w:rsidDel="009D142D">
          <w:delText>R</w:delText>
        </w:r>
      </w:del>
      <w:ins w:id="27" w:author="Guillermo Gea Izquierdo" w:date="2019-07-29T12:18:00Z">
        <w:r w:rsidR="009D142D">
          <w:t>r</w:t>
        </w:r>
      </w:ins>
      <w:r>
        <w:t xml:space="preserve">esponse </w:t>
      </w:r>
      <w:ins w:id="28" w:author="Guillermo Gea Izquierdo" w:date="2019-07-29T12:18:00Z">
        <w:r w:rsidR="009D142D">
          <w:t xml:space="preserve">of </w:t>
        </w:r>
      </w:ins>
      <w:r>
        <w:rPr>
          <w:i/>
        </w:rPr>
        <w:t xml:space="preserve">Q. </w:t>
      </w:r>
      <w:proofErr w:type="spellStart"/>
      <w:r>
        <w:rPr>
          <w:i/>
        </w:rPr>
        <w:t>pyrenaica</w:t>
      </w:r>
      <w:proofErr w:type="spellEnd"/>
      <w:r>
        <w:t xml:space="preserve"> forests to drought in terms of resistance, recovery and resilience of greenness (EVI; left-plots) and tree growth (BAI; right-plots) for the years 2005 and 2012. For EVI we compared </w:t>
      </w:r>
      <w:ins w:id="29" w:author="Guillermo Gea Izquierdo" w:date="2019-07-29T12:20:00Z">
        <w:r w:rsidR="009E6058">
          <w:t xml:space="preserve">more xeric </w:t>
        </w:r>
      </w:ins>
      <w:r>
        <w:t>northern populations (</w:t>
      </w:r>
      <w:r>
        <w:rPr>
          <w:i/>
        </w:rPr>
        <w:t>black fill circle</w:t>
      </w:r>
      <w:r>
        <w:t>) with southern ones (</w:t>
      </w:r>
      <w:r>
        <w:rPr>
          <w:i/>
        </w:rPr>
        <w:t>blue empty circle</w:t>
      </w:r>
      <w:r>
        <w:t xml:space="preserve">). For BAI we compared the northern population (San Juan, SJ; </w:t>
      </w:r>
      <w:r>
        <w:rPr>
          <w:i/>
        </w:rPr>
        <w:t>black triangle</w:t>
      </w:r>
      <w:r>
        <w:t>) with the two southern</w:t>
      </w:r>
      <w:del w:id="30" w:author="Guillermo Gea Izquierdo" w:date="2019-07-29T12:18:00Z">
        <w:r w:rsidDel="009D142D">
          <w:delText>s</w:delText>
        </w:r>
      </w:del>
      <w:r>
        <w:t xml:space="preserve"> populations: </w:t>
      </w:r>
      <w:proofErr w:type="spellStart"/>
      <w:r>
        <w:t>Cáñar</w:t>
      </w:r>
      <w:proofErr w:type="spellEnd"/>
      <w:r>
        <w:t xml:space="preserve">-High (CA-High; </w:t>
      </w:r>
      <w:commentRangeStart w:id="31"/>
      <w:r>
        <w:rPr>
          <w:i/>
        </w:rPr>
        <w:t>blue empty squares</w:t>
      </w:r>
      <w:r>
        <w:t xml:space="preserve">) and </w:t>
      </w:r>
      <w:proofErr w:type="spellStart"/>
      <w:r>
        <w:t>Cáñar</w:t>
      </w:r>
      <w:proofErr w:type="spellEnd"/>
      <w:r>
        <w:t xml:space="preserve">-Low (CA-Low; </w:t>
      </w:r>
      <w:r>
        <w:rPr>
          <w:i/>
        </w:rPr>
        <w:t>blue fill squares</w:t>
      </w:r>
      <w:r>
        <w:t xml:space="preserve">). </w:t>
      </w:r>
      <w:commentRangeEnd w:id="31"/>
      <w:r w:rsidR="009D142D">
        <w:rPr>
          <w:rStyle w:val="Refdecomentario"/>
        </w:rPr>
        <w:commentReference w:id="31"/>
      </w:r>
      <w:r>
        <w:t xml:space="preserve">Different letters above error bars indicate significant </w:t>
      </w:r>
      <w:r>
        <w:rPr>
          <w:i/>
        </w:rPr>
        <w:t>post hoc</w:t>
      </w:r>
      <w:r>
        <w:t xml:space="preserve"> differences between groups (see </w:t>
      </w:r>
      <w:commentRangeStart w:id="32"/>
      <w:r>
        <w:t>material and methods</w:t>
      </w:r>
      <w:ins w:id="33" w:author="Guillermo Gea Izquierdo" w:date="2019-07-29T12:19:00Z">
        <w:r w:rsidR="009E6058">
          <w:t xml:space="preserve"> for details</w:t>
        </w:r>
      </w:ins>
      <w:r>
        <w:t>).</w:t>
      </w:r>
      <w:commentRangeEnd w:id="32"/>
      <w:r w:rsidR="009E6058">
        <w:rPr>
          <w:rStyle w:val="Refdecomentario"/>
        </w:rPr>
        <w:commentReference w:id="32"/>
      </w:r>
    </w:p>
    <w:p w14:paraId="3309476A" w14:textId="77777777" w:rsidR="00C060A3" w:rsidRDefault="00125AB2">
      <w:pPr>
        <w:pStyle w:val="Textodecuerpo"/>
      </w:pPr>
      <w:r>
        <w:rPr>
          <w:noProof/>
          <w:lang w:val="es-ES" w:eastAsia="es-ES"/>
        </w:rPr>
        <w:drawing>
          <wp:inline distT="0" distB="0" distL="0" distR="0" wp14:anchorId="5546FB23" wp14:editId="1F1D44B5">
            <wp:extent cx="6324600" cy="6324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36-1.png"/>
                    <pic:cNvPicPr>
                      <a:picLocks noChangeAspect="1" noChangeArrowheads="1"/>
                    </pic:cNvPicPr>
                  </pic:nvPicPr>
                  <pic:blipFill>
                    <a:blip r:embed="rId15"/>
                    <a:stretch>
                      <a:fillRect/>
                    </a:stretch>
                  </pic:blipFill>
                  <pic:spPr bwMode="auto">
                    <a:xfrm>
                      <a:off x="0" y="0"/>
                      <a:ext cx="6324600" cy="6324600"/>
                    </a:xfrm>
                    <a:prstGeom prst="rect">
                      <a:avLst/>
                    </a:prstGeom>
                    <a:noFill/>
                    <a:ln w="9525">
                      <a:noFill/>
                      <a:headEnd/>
                      <a:tailEnd/>
                    </a:ln>
                  </pic:spPr>
                </pic:pic>
              </a:graphicData>
            </a:graphic>
          </wp:inline>
        </w:drawing>
      </w:r>
    </w:p>
    <w:p w14:paraId="060589AC" w14:textId="77777777" w:rsidR="00C060A3" w:rsidRDefault="00C060A3">
      <w:pPr>
        <w:pStyle w:val="Ttulo5"/>
      </w:pPr>
      <w:bookmarkStart w:id="34" w:name="section-6"/>
      <w:bookmarkEnd w:id="34"/>
    </w:p>
    <w:p w14:paraId="1D7F4EFF" w14:textId="4B42805C" w:rsidR="00C060A3" w:rsidRDefault="00125AB2">
      <w:r>
        <w:rPr>
          <w:b/>
        </w:rPr>
        <w:t>Figure 8.</w:t>
      </w:r>
      <w:r>
        <w:t xml:space="preserve"> Correlation coefficients obtained by relating tree-ring residual chronologies (RWI) of </w:t>
      </w:r>
      <w:r>
        <w:rPr>
          <w:i/>
        </w:rPr>
        <w:t xml:space="preserve">Q. </w:t>
      </w:r>
      <w:proofErr w:type="spellStart"/>
      <w:r>
        <w:rPr>
          <w:i/>
        </w:rPr>
        <w:t>pyrenaica</w:t>
      </w:r>
      <w:proofErr w:type="spellEnd"/>
      <w:r>
        <w:t xml:space="preserve"> and monthly climatic data: precipitation and 6-month SPEI (a), </w:t>
      </w:r>
      <w:proofErr w:type="spellStart"/>
      <w:r>
        <w:t>minimun</w:t>
      </w:r>
      <w:proofErr w:type="spellEnd"/>
      <w:r>
        <w:t xml:space="preserve"> (b) and </w:t>
      </w:r>
      <w:proofErr w:type="spellStart"/>
      <w:r>
        <w:t>maximun</w:t>
      </w:r>
      <w:proofErr w:type="spellEnd"/>
      <w:r>
        <w:t xml:space="preserve"> (c) temperatures. </w:t>
      </w:r>
      <w:proofErr w:type="gramStart"/>
      <w:r>
        <w:rPr>
          <w:i/>
        </w:rPr>
        <w:t>green</w:t>
      </w:r>
      <w:proofErr w:type="gramEnd"/>
      <w:r>
        <w:t xml:space="preserve"> bars: northern site (SJ); </w:t>
      </w:r>
      <w:r>
        <w:rPr>
          <w:i/>
        </w:rPr>
        <w:t>light blue</w:t>
      </w:r>
      <w:r>
        <w:t xml:space="preserve"> bars: low-elevation southern site (CA-Low); and </w:t>
      </w:r>
      <w:r>
        <w:rPr>
          <w:i/>
        </w:rPr>
        <w:t>dark blue</w:t>
      </w:r>
      <w:r>
        <w:t xml:space="preserve"> bars: high-elevation </w:t>
      </w:r>
      <w:proofErr w:type="spellStart"/>
      <w:r>
        <w:t>shouthern</w:t>
      </w:r>
      <w:proofErr w:type="spellEnd"/>
      <w:r>
        <w:t xml:space="preserve"> site (CA-High). </w:t>
      </w:r>
      <w:proofErr w:type="spellStart"/>
      <w:r>
        <w:t>Asteriks</w:t>
      </w:r>
      <w:proofErr w:type="spellEnd"/>
      <w:r>
        <w:t xml:space="preserve"> indicate significant (</w:t>
      </w:r>
      <m:oMath>
        <m:r>
          <w:rPr>
            <w:rFonts w:ascii="Cambria Math" w:hAnsi="Cambria Math"/>
          </w:rPr>
          <m:t>P&lt;0.05</m:t>
        </m:r>
      </m:oMath>
      <w:r>
        <w:t>) correlation coefficients.</w:t>
      </w:r>
      <w:ins w:id="35" w:author="Guillermo Gea Izquierdo" w:date="2019-07-29T12:23:00Z">
        <w:r w:rsidR="00FB6FA3">
          <w:t xml:space="preserve"> Note that </w:t>
        </w:r>
      </w:ins>
      <w:ins w:id="36" w:author="Guillermo Gea Izquierdo" w:date="2019-07-29T12:24:00Z">
        <w:r w:rsidR="00FB6FA3">
          <w:t xml:space="preserve">the range of </w:t>
        </w:r>
        <w:commentRangeStart w:id="37"/>
        <w:r w:rsidR="00FB6FA3">
          <w:t xml:space="preserve">the </w:t>
        </w:r>
      </w:ins>
      <w:ins w:id="38" w:author="Guillermo Gea Izquierdo" w:date="2019-07-29T12:23:00Z">
        <w:r w:rsidR="00FB6FA3">
          <w:t xml:space="preserve">y-axis </w:t>
        </w:r>
      </w:ins>
      <w:ins w:id="39" w:author="Guillermo Gea Izquierdo" w:date="2019-07-29T12:24:00Z">
        <w:r w:rsidR="00FB6FA3">
          <w:t>for</w:t>
        </w:r>
      </w:ins>
      <w:ins w:id="40" w:author="Guillermo Gea Izquierdo" w:date="2019-07-29T12:23:00Z">
        <w:r w:rsidR="00FB6FA3">
          <w:t xml:space="preserve"> the temperature response (i.e. b and c) is 50% of that in (a).</w:t>
        </w:r>
      </w:ins>
      <w:commentRangeEnd w:id="37"/>
      <w:ins w:id="41" w:author="Guillermo Gea Izquierdo" w:date="2019-07-29T12:24:00Z">
        <w:r w:rsidR="00FB6FA3">
          <w:rPr>
            <w:rStyle w:val="Refdecomentario"/>
          </w:rPr>
          <w:commentReference w:id="37"/>
        </w:r>
      </w:ins>
    </w:p>
    <w:p w14:paraId="3806595D" w14:textId="77777777" w:rsidR="00C060A3" w:rsidRDefault="00125AB2">
      <w:pPr>
        <w:pStyle w:val="Textodecuerpo"/>
      </w:pPr>
      <w:r>
        <w:rPr>
          <w:noProof/>
          <w:lang w:val="es-ES" w:eastAsia="es-ES"/>
        </w:rPr>
        <w:drawing>
          <wp:inline distT="0" distB="0" distL="0" distR="0" wp14:anchorId="40E1A92C" wp14:editId="2C23D986">
            <wp:extent cx="6324600" cy="6324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1-1.png"/>
                    <pic:cNvPicPr>
                      <a:picLocks noChangeAspect="1" noChangeArrowheads="1"/>
                    </pic:cNvPicPr>
                  </pic:nvPicPr>
                  <pic:blipFill>
                    <a:blip r:embed="rId16"/>
                    <a:stretch>
                      <a:fillRect/>
                    </a:stretch>
                  </pic:blipFill>
                  <pic:spPr bwMode="auto">
                    <a:xfrm>
                      <a:off x="0" y="0"/>
                      <a:ext cx="6324600" cy="6324600"/>
                    </a:xfrm>
                    <a:prstGeom prst="rect">
                      <a:avLst/>
                    </a:prstGeom>
                    <a:noFill/>
                    <a:ln w="9525">
                      <a:noFill/>
                      <a:headEnd/>
                      <a:tailEnd/>
                    </a:ln>
                  </pic:spPr>
                </pic:pic>
              </a:graphicData>
            </a:graphic>
          </wp:inline>
        </w:drawing>
      </w:r>
    </w:p>
    <w:p w14:paraId="669F1E9F" w14:textId="77777777" w:rsidR="00C060A3" w:rsidRDefault="00C060A3">
      <w:pPr>
        <w:pStyle w:val="Ttulo5"/>
      </w:pPr>
      <w:bookmarkStart w:id="43" w:name="section-7"/>
      <w:bookmarkEnd w:id="43"/>
    </w:p>
    <w:p w14:paraId="0166B1CD" w14:textId="77777777" w:rsidR="00C060A3" w:rsidRDefault="00125AB2">
      <w:r>
        <w:rPr>
          <w:b/>
        </w:rPr>
        <w:t>Figure S1.</w:t>
      </w:r>
      <w:r>
        <w:t xml:space="preserve"> </w:t>
      </w:r>
      <w:proofErr w:type="gramStart"/>
      <w:r>
        <w:t>Temporal evolution of cumulative precipitation (hydrological year) during the period 1950-2017.</w:t>
      </w:r>
      <w:proofErr w:type="gramEnd"/>
      <w:r>
        <w:t xml:space="preserve"> Points represent mean and </w:t>
      </w:r>
      <w:proofErr w:type="spellStart"/>
      <w:r>
        <w:t>errorbars</w:t>
      </w:r>
      <w:proofErr w:type="spellEnd"/>
      <w:r>
        <w:t xml:space="preserve"> standard error. </w:t>
      </w:r>
      <w:r>
        <w:rPr>
          <w:i/>
        </w:rPr>
        <w:t>Black</w:t>
      </w:r>
      <w:r>
        <w:t xml:space="preserve"> line indicates mean for the whole period (584.9060741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w:t>
      </w:r>
      <w:proofErr w:type="spellStart"/>
      <w:r>
        <w:t>labelled</w:t>
      </w:r>
      <w:proofErr w:type="spellEnd"/>
      <w:r>
        <w:t xml:space="preserve">. Data from 28 meteorological stations distributed around Sierra Nevada area (from National Spanish Meteorological Services, AEMET). </w:t>
      </w:r>
      <w:r>
        <w:rPr>
          <w:b/>
          <w:i/>
        </w:rPr>
        <w:t>Inset plot</w:t>
      </w:r>
      <w:r>
        <w:t>: cumulative precipitation during the hydrological years 2004-2005 (</w:t>
      </w:r>
      <w:r>
        <w:rPr>
          <w:i/>
        </w:rPr>
        <w:t>blue line</w:t>
      </w:r>
      <w:r>
        <w:t>) and 2011-2012 (</w:t>
      </w:r>
      <w:r>
        <w:rPr>
          <w:i/>
        </w:rPr>
        <w:t>red line</w:t>
      </w:r>
      <w:r>
        <w:t xml:space="preserve">). The boxplot representing the average from 1950-2015 </w:t>
      </w:r>
      <w:proofErr w:type="gramStart"/>
      <w:r>
        <w:t>period</w:t>
      </w:r>
      <w:proofErr w:type="gramEnd"/>
      <w:r>
        <w:t xml:space="preserve">. </w:t>
      </w:r>
      <w:proofErr w:type="gramStart"/>
      <w:r>
        <w:t xml:space="preserve">Data from meteorological station Granada, Base </w:t>
      </w:r>
      <w:proofErr w:type="spellStart"/>
      <w:r>
        <w:t>Aérea</w:t>
      </w:r>
      <w:proofErr w:type="spellEnd"/>
      <w:r>
        <w:t>.</w:t>
      </w:r>
      <w:proofErr w:type="gramEnd"/>
    </w:p>
    <w:p w14:paraId="5BBFB87F" w14:textId="77777777" w:rsidR="00C060A3" w:rsidRDefault="00125AB2">
      <w:pPr>
        <w:pStyle w:val="Textodecuerpo"/>
      </w:pPr>
      <w:r>
        <w:rPr>
          <w:noProof/>
          <w:lang w:val="es-ES" w:eastAsia="es-ES"/>
        </w:rPr>
        <w:drawing>
          <wp:inline distT="0" distB="0" distL="0" distR="0" wp14:anchorId="765CA9AA" wp14:editId="5BE5E39B">
            <wp:extent cx="6324600" cy="361405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6-1.png"/>
                    <pic:cNvPicPr>
                      <a:picLocks noChangeAspect="1" noChangeArrowheads="1"/>
                    </pic:cNvPicPr>
                  </pic:nvPicPr>
                  <pic:blipFill>
                    <a:blip r:embed="rId17"/>
                    <a:stretch>
                      <a:fillRect/>
                    </a:stretch>
                  </pic:blipFill>
                  <pic:spPr bwMode="auto">
                    <a:xfrm>
                      <a:off x="0" y="0"/>
                      <a:ext cx="6324600" cy="3614057"/>
                    </a:xfrm>
                    <a:prstGeom prst="rect">
                      <a:avLst/>
                    </a:prstGeom>
                    <a:noFill/>
                    <a:ln w="9525">
                      <a:noFill/>
                      <a:headEnd/>
                      <a:tailEnd/>
                    </a:ln>
                  </pic:spPr>
                </pic:pic>
              </a:graphicData>
            </a:graphic>
          </wp:inline>
        </w:drawing>
      </w:r>
    </w:p>
    <w:p w14:paraId="6515D4B9" w14:textId="77777777" w:rsidR="00C060A3" w:rsidRDefault="00C060A3">
      <w:pPr>
        <w:pStyle w:val="Ttulo5"/>
      </w:pPr>
      <w:bookmarkStart w:id="44" w:name="section-8"/>
      <w:bookmarkEnd w:id="44"/>
    </w:p>
    <w:p w14:paraId="118EBACA" w14:textId="77777777" w:rsidR="00C060A3" w:rsidRDefault="00125AB2">
      <w:r>
        <w:rPr>
          <w:b/>
        </w:rPr>
        <w:t>Figure S2</w:t>
      </w:r>
      <w:r>
        <w:t xml:space="preserve">. </w:t>
      </w:r>
      <w:proofErr w:type="gramStart"/>
      <w:r>
        <w:t xml:space="preserve">Drought severity in Sierra Nevada for the 1901-2016 period based on the </w:t>
      </w:r>
      <w:proofErr w:type="spellStart"/>
      <w:r>
        <w:t>Standardised</w:t>
      </w:r>
      <w:proofErr w:type="spellEnd"/>
      <w:r>
        <w:t xml:space="preserve"> Precipitation-Evapotranspiration Index (SPEI).</w:t>
      </w:r>
      <w:proofErr w:type="gramEnd"/>
      <w:r>
        <w:t xml:space="preserve"> </w:t>
      </w:r>
      <w:proofErr w:type="gramStart"/>
      <w:r>
        <w:t>Data from Global SPEI database (</w:t>
      </w:r>
      <w:hyperlink r:id="rId18">
        <w:proofErr w:type="gramEnd"/>
        <w:r>
          <w:rPr>
            <w:rStyle w:val="Hipervnculo"/>
          </w:rPr>
          <w:t>http://spei.csic.es/database.html</w:t>
        </w:r>
        <w:proofErr w:type="gramStart"/>
      </w:hyperlink>
      <w:r>
        <w:t>).</w:t>
      </w:r>
      <w:proofErr w:type="gramEnd"/>
      <w:r>
        <w:t xml:space="preserve"> </w:t>
      </w:r>
      <w:proofErr w:type="gramStart"/>
      <w:r>
        <w:t xml:space="preserve">We </w:t>
      </w:r>
      <w:proofErr w:type="spellStart"/>
      <w:r>
        <w:t>obtanied</w:t>
      </w:r>
      <w:proofErr w:type="spellEnd"/>
      <w:r>
        <w:t xml:space="preserve"> the SPEI data for a 12 month scale and for all 0.5º grid cells covering Sierra Nevada.</w:t>
      </w:r>
      <w:proofErr w:type="gramEnd"/>
      <w:r>
        <w:t xml:space="preserve"> Horizontal gray bars indicate 2005 and 2012 year.</w:t>
      </w:r>
    </w:p>
    <w:p w14:paraId="2BA09B58" w14:textId="77777777" w:rsidR="00C060A3" w:rsidRDefault="00125AB2">
      <w:pPr>
        <w:pStyle w:val="Textodecuerpo"/>
      </w:pPr>
      <w:r>
        <w:rPr>
          <w:noProof/>
          <w:lang w:val="es-ES" w:eastAsia="es-ES"/>
        </w:rPr>
        <w:drawing>
          <wp:inline distT="0" distB="0" distL="0" distR="0" wp14:anchorId="1D598D19" wp14:editId="0F86BF1E">
            <wp:extent cx="6324600" cy="42164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900-1.png"/>
                    <pic:cNvPicPr>
                      <a:picLocks noChangeAspect="1" noChangeArrowheads="1"/>
                    </pic:cNvPicPr>
                  </pic:nvPicPr>
                  <pic:blipFill>
                    <a:blip r:embed="rId19"/>
                    <a:stretch>
                      <a:fillRect/>
                    </a:stretch>
                  </pic:blipFill>
                  <pic:spPr bwMode="auto">
                    <a:xfrm>
                      <a:off x="0" y="0"/>
                      <a:ext cx="6324600" cy="4216400"/>
                    </a:xfrm>
                    <a:prstGeom prst="rect">
                      <a:avLst/>
                    </a:prstGeom>
                    <a:noFill/>
                    <a:ln w="9525">
                      <a:noFill/>
                      <a:headEnd/>
                      <a:tailEnd/>
                    </a:ln>
                  </pic:spPr>
                </pic:pic>
              </a:graphicData>
            </a:graphic>
          </wp:inline>
        </w:drawing>
      </w:r>
    </w:p>
    <w:p w14:paraId="4B744F24" w14:textId="77777777" w:rsidR="00C060A3" w:rsidRDefault="00C060A3">
      <w:pPr>
        <w:pStyle w:val="Ttulo5"/>
      </w:pPr>
      <w:bookmarkStart w:id="45" w:name="section-9"/>
      <w:bookmarkEnd w:id="45"/>
    </w:p>
    <w:p w14:paraId="480CFF8E" w14:textId="77777777" w:rsidR="00C060A3" w:rsidRDefault="00125AB2">
      <w:r>
        <w:rPr>
          <w:b/>
        </w:rPr>
        <w:t>Figure S3.</w:t>
      </w:r>
      <w:r>
        <w:t xml:space="preserve"> Residual tree-ring chronologies obtained for the </w:t>
      </w:r>
      <w:r>
        <w:rPr>
          <w:i/>
        </w:rPr>
        <w:t xml:space="preserve">Q. </w:t>
      </w:r>
      <w:proofErr w:type="spellStart"/>
      <w:r>
        <w:rPr>
          <w:i/>
        </w:rPr>
        <w:t>pyrenaica</w:t>
      </w:r>
      <w:proofErr w:type="spellEnd"/>
      <w:r>
        <w:t xml:space="preserve"> sites. Dashed red lines indicate the start of the reliable period (EPS &gt; 0.85). Dotted black lines showing the severe drought years identified in our climatic data (Table S3 and Figure S1).</w:t>
      </w:r>
    </w:p>
    <w:p w14:paraId="35B4BE82" w14:textId="77777777" w:rsidR="00C060A3" w:rsidRDefault="00125AB2">
      <w:pPr>
        <w:pStyle w:val="Textodecuerpo"/>
      </w:pPr>
      <w:r>
        <w:rPr>
          <w:noProof/>
          <w:lang w:val="es-ES" w:eastAsia="es-ES"/>
        </w:rPr>
        <w:drawing>
          <wp:inline distT="0" distB="0" distL="0" distR="0" wp14:anchorId="3F5E9CDE" wp14:editId="2BB4C89E">
            <wp:extent cx="6324600" cy="56921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56-1.png"/>
                    <pic:cNvPicPr>
                      <a:picLocks noChangeAspect="1" noChangeArrowheads="1"/>
                    </pic:cNvPicPr>
                  </pic:nvPicPr>
                  <pic:blipFill>
                    <a:blip r:embed="rId20"/>
                    <a:stretch>
                      <a:fillRect/>
                    </a:stretch>
                  </pic:blipFill>
                  <pic:spPr bwMode="auto">
                    <a:xfrm>
                      <a:off x="0" y="0"/>
                      <a:ext cx="6324600" cy="5692140"/>
                    </a:xfrm>
                    <a:prstGeom prst="rect">
                      <a:avLst/>
                    </a:prstGeom>
                    <a:noFill/>
                    <a:ln w="9525">
                      <a:noFill/>
                      <a:headEnd/>
                      <a:tailEnd/>
                    </a:ln>
                  </pic:spPr>
                </pic:pic>
              </a:graphicData>
            </a:graphic>
          </wp:inline>
        </w:drawing>
      </w:r>
    </w:p>
    <w:p w14:paraId="71FD457C" w14:textId="77777777" w:rsidR="00C060A3" w:rsidRDefault="00C060A3">
      <w:pPr>
        <w:pStyle w:val="Ttulo5"/>
      </w:pPr>
      <w:bookmarkStart w:id="46" w:name="section-10"/>
      <w:bookmarkEnd w:id="46"/>
    </w:p>
    <w:p w14:paraId="1C5F9219" w14:textId="77777777" w:rsidR="00C060A3" w:rsidRDefault="00125AB2">
      <w:r>
        <w:rPr>
          <w:b/>
        </w:rPr>
        <w:t>Figure S4.</w:t>
      </w:r>
      <w:r>
        <w:t xml:space="preserve"> Percentage of </w:t>
      </w:r>
      <w:r>
        <w:rPr>
          <w:i/>
        </w:rPr>
        <w:t xml:space="preserve">Q. </w:t>
      </w:r>
      <w:proofErr w:type="spellStart"/>
      <w:r>
        <w:rPr>
          <w:i/>
        </w:rPr>
        <w:t>pyrenaica</w:t>
      </w:r>
      <w:proofErr w:type="spellEnd"/>
      <w:r>
        <w:t xml:space="preserve"> trees affected by GC &gt; 50 % by site. </w:t>
      </w:r>
      <w:r>
        <w:rPr>
          <w:i/>
        </w:rPr>
        <w:t>Black</w:t>
      </w:r>
      <w:r>
        <w:t xml:space="preserve"> line shows number of trees (</w:t>
      </w:r>
      <w:proofErr w:type="spellStart"/>
      <w:r>
        <w:t>rigth</w:t>
      </w:r>
      <w:proofErr w:type="spellEnd"/>
      <w:r>
        <w:t xml:space="preserve">-axis). Data for number of trees &gt; 2 </w:t>
      </w:r>
      <w:proofErr w:type="gramStart"/>
      <w:r>
        <w:t>is</w:t>
      </w:r>
      <w:proofErr w:type="gramEnd"/>
      <w:r>
        <w:t xml:space="preserve"> shown.</w:t>
      </w:r>
    </w:p>
    <w:p w14:paraId="197479DD" w14:textId="77777777" w:rsidR="00C060A3" w:rsidRDefault="00125AB2">
      <w:pPr>
        <w:pStyle w:val="Textodecuerpo"/>
      </w:pPr>
      <w:r>
        <w:rPr>
          <w:noProof/>
          <w:lang w:val="es-ES" w:eastAsia="es-ES"/>
        </w:rPr>
        <w:drawing>
          <wp:inline distT="0" distB="0" distL="0" distR="0" wp14:anchorId="51811250" wp14:editId="5FA87AC0">
            <wp:extent cx="6324600" cy="56921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0-1.png"/>
                    <pic:cNvPicPr>
                      <a:picLocks noChangeAspect="1" noChangeArrowheads="1"/>
                    </pic:cNvPicPr>
                  </pic:nvPicPr>
                  <pic:blipFill>
                    <a:blip r:embed="rId21"/>
                    <a:stretch>
                      <a:fillRect/>
                    </a:stretch>
                  </pic:blipFill>
                  <pic:spPr bwMode="auto">
                    <a:xfrm>
                      <a:off x="0" y="0"/>
                      <a:ext cx="6324600" cy="5692140"/>
                    </a:xfrm>
                    <a:prstGeom prst="rect">
                      <a:avLst/>
                    </a:prstGeom>
                    <a:noFill/>
                    <a:ln w="9525">
                      <a:noFill/>
                      <a:headEnd/>
                      <a:tailEnd/>
                    </a:ln>
                  </pic:spPr>
                </pic:pic>
              </a:graphicData>
            </a:graphic>
          </wp:inline>
        </w:drawing>
      </w:r>
    </w:p>
    <w:p w14:paraId="2473D047" w14:textId="77777777" w:rsidR="00C060A3" w:rsidRDefault="00C060A3">
      <w:pPr>
        <w:pStyle w:val="Ttulo5"/>
      </w:pPr>
      <w:bookmarkStart w:id="47" w:name="section-11"/>
      <w:bookmarkEnd w:id="47"/>
    </w:p>
    <w:p w14:paraId="0A0A0817" w14:textId="77777777" w:rsidR="00C060A3" w:rsidRDefault="00125AB2">
      <w:r>
        <w:rPr>
          <w:b/>
        </w:rPr>
        <w:t>Figure S5.</w:t>
      </w:r>
      <w:r>
        <w:t xml:space="preserve"> </w:t>
      </w:r>
      <w:proofErr w:type="gramStart"/>
      <w:r>
        <w:t>Correlation between indices of resilience (</w:t>
      </w:r>
      <w:proofErr w:type="spellStart"/>
      <w:r>
        <w:rPr>
          <w:i/>
        </w:rPr>
        <w:t>Rt</w:t>
      </w:r>
      <w:proofErr w:type="spellEnd"/>
      <w:r>
        <w:t xml:space="preserve">, resistance; </w:t>
      </w:r>
      <w:proofErr w:type="spellStart"/>
      <w:r>
        <w:rPr>
          <w:i/>
        </w:rPr>
        <w:t>Rc</w:t>
      </w:r>
      <w:proofErr w:type="spellEnd"/>
      <w:r>
        <w:t xml:space="preserve">, recovery; </w:t>
      </w:r>
      <w:proofErr w:type="spellStart"/>
      <w:r>
        <w:rPr>
          <w:i/>
        </w:rPr>
        <w:t>Rs</w:t>
      </w:r>
      <w:proofErr w:type="spellEnd"/>
      <w:r>
        <w:t>, Resilience) using periods of several lengths (2, 3 and 4 years after a drought).</w:t>
      </w:r>
      <w:proofErr w:type="gramEnd"/>
      <w:r>
        <w:t xml:space="preserve"> Top plots (a, b and c) showing the resilience indices of greenness (EVI) to drought; and bottom </w:t>
      </w:r>
      <w:proofErr w:type="gramStart"/>
      <w:r>
        <w:t>plots</w:t>
      </w:r>
      <w:proofErr w:type="gramEnd"/>
      <w:r>
        <w:t xml:space="preserve"> (d, e, f) the resilience indices of tree-growth (BAI) to drought.</w:t>
      </w:r>
    </w:p>
    <w:p w14:paraId="3DE51B18" w14:textId="77777777" w:rsidR="00C060A3" w:rsidRDefault="00125AB2">
      <w:pPr>
        <w:pStyle w:val="Textodecuerpo"/>
      </w:pPr>
      <w:r>
        <w:rPr>
          <w:noProof/>
          <w:lang w:val="es-ES" w:eastAsia="es-ES"/>
        </w:rPr>
        <w:drawing>
          <wp:inline distT="0" distB="0" distL="0" distR="0" wp14:anchorId="5D7A02F9" wp14:editId="2CD0E186">
            <wp:extent cx="6324600" cy="42164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6-1.png"/>
                    <pic:cNvPicPr>
                      <a:picLocks noChangeAspect="1" noChangeArrowheads="1"/>
                    </pic:cNvPicPr>
                  </pic:nvPicPr>
                  <pic:blipFill>
                    <a:blip r:embed="rId22"/>
                    <a:stretch>
                      <a:fillRect/>
                    </a:stretch>
                  </pic:blipFill>
                  <pic:spPr bwMode="auto">
                    <a:xfrm>
                      <a:off x="0" y="0"/>
                      <a:ext cx="6324600" cy="4216400"/>
                    </a:xfrm>
                    <a:prstGeom prst="rect">
                      <a:avLst/>
                    </a:prstGeom>
                    <a:noFill/>
                    <a:ln w="9525">
                      <a:noFill/>
                      <a:headEnd/>
                      <a:tailEnd/>
                    </a:ln>
                  </pic:spPr>
                </pic:pic>
              </a:graphicData>
            </a:graphic>
          </wp:inline>
        </w:drawing>
      </w:r>
    </w:p>
    <w:p w14:paraId="194D3F2A" w14:textId="77777777" w:rsidR="00C060A3" w:rsidRDefault="00C060A3">
      <w:pPr>
        <w:pStyle w:val="Ttulo5"/>
      </w:pPr>
      <w:bookmarkStart w:id="48" w:name="section-12"/>
      <w:bookmarkEnd w:id="48"/>
    </w:p>
    <w:p w14:paraId="437CE0C2" w14:textId="77777777" w:rsidR="00C060A3" w:rsidRDefault="00125AB2">
      <w:r>
        <w:rPr>
          <w:b/>
        </w:rPr>
        <w:t>Figure S6.</w:t>
      </w:r>
      <w:r>
        <w:t xml:space="preserve"> </w:t>
      </w:r>
      <w:proofErr w:type="gramStart"/>
      <w:r>
        <w:t>Correlation among site chronologies (CA-High, CA-Low and SJ) in different time-domains after pre-filtering the time-series with increasing size of the moving-average window (1 to 40 years).</w:t>
      </w:r>
      <w:proofErr w:type="gramEnd"/>
      <w:r>
        <w:t xml:space="preserve"> Each site chronology was smoothed using </w:t>
      </w:r>
      <w:proofErr w:type="spellStart"/>
      <w:r>
        <w:t>centred</w:t>
      </w:r>
      <w:proofErr w:type="spellEnd"/>
      <w:r>
        <w:t xml:space="preserve"> moving averages with different window sizes (1 to 40 years), and then Pearson’s correlation </w:t>
      </w:r>
      <w:proofErr w:type="gramStart"/>
      <w:r>
        <w:t>coefficient between the each pair chronologies were</w:t>
      </w:r>
      <w:proofErr w:type="gramEnd"/>
      <w:r>
        <w:t xml:space="preserve"> calculated. Significance was tested using 1000 </w:t>
      </w:r>
      <w:proofErr w:type="spellStart"/>
      <w:r>
        <w:t>boostrap</w:t>
      </w:r>
      <w:proofErr w:type="spellEnd"/>
      <w:r>
        <w:t xml:space="preserve"> replicates and with 95 % confidence intervals built using the R </w:t>
      </w:r>
      <w:proofErr w:type="spellStart"/>
      <w:r>
        <w:t>packgae</w:t>
      </w:r>
      <w:proofErr w:type="spellEnd"/>
      <w:r>
        <w:t xml:space="preserve"> </w:t>
      </w:r>
      <w:r>
        <w:rPr>
          <w:rStyle w:val="VerbatimChar"/>
        </w:rPr>
        <w:t>boot</w:t>
      </w:r>
      <w:r>
        <w:t>.</w:t>
      </w:r>
    </w:p>
    <w:p w14:paraId="28C75CA7" w14:textId="77777777" w:rsidR="00C060A3" w:rsidRDefault="00125AB2">
      <w:pPr>
        <w:pStyle w:val="Textodecuerpo"/>
      </w:pPr>
      <w:r>
        <w:rPr>
          <w:noProof/>
          <w:lang w:val="es-ES" w:eastAsia="es-ES"/>
        </w:rPr>
        <w:drawing>
          <wp:inline distT="0" distB="0" distL="0" distR="0" wp14:anchorId="6468AE10" wp14:editId="1EEA9A98">
            <wp:extent cx="6324600" cy="42164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1-1.png"/>
                    <pic:cNvPicPr>
                      <a:picLocks noChangeAspect="1" noChangeArrowheads="1"/>
                    </pic:cNvPicPr>
                  </pic:nvPicPr>
                  <pic:blipFill>
                    <a:blip r:embed="rId23"/>
                    <a:stretch>
                      <a:fillRect/>
                    </a:stretch>
                  </pic:blipFill>
                  <pic:spPr bwMode="auto">
                    <a:xfrm>
                      <a:off x="0" y="0"/>
                      <a:ext cx="6324600" cy="4216400"/>
                    </a:xfrm>
                    <a:prstGeom prst="rect">
                      <a:avLst/>
                    </a:prstGeom>
                    <a:noFill/>
                    <a:ln w="9525">
                      <a:noFill/>
                      <a:headEnd/>
                      <a:tailEnd/>
                    </a:ln>
                  </pic:spPr>
                </pic:pic>
              </a:graphicData>
            </a:graphic>
          </wp:inline>
        </w:drawing>
      </w:r>
    </w:p>
    <w:p w14:paraId="033A34E9" w14:textId="77777777" w:rsidR="00C060A3" w:rsidRDefault="00C060A3">
      <w:pPr>
        <w:pStyle w:val="Ttulo5"/>
      </w:pPr>
      <w:bookmarkStart w:id="49" w:name="section-13"/>
      <w:bookmarkEnd w:id="49"/>
    </w:p>
    <w:p w14:paraId="6B0C71A2" w14:textId="77777777" w:rsidR="00C060A3" w:rsidRDefault="00125AB2">
      <w:commentRangeStart w:id="50"/>
      <w:r>
        <w:rPr>
          <w:b/>
        </w:rPr>
        <w:t>Figure S7.</w:t>
      </w:r>
      <w:r>
        <w:t xml:space="preserve"> </w:t>
      </w:r>
      <w:commentRangeEnd w:id="50"/>
      <w:r w:rsidR="006518FF">
        <w:rPr>
          <w:rStyle w:val="Refdecomentario"/>
        </w:rPr>
        <w:commentReference w:id="50"/>
      </w:r>
      <w:proofErr w:type="gramStart"/>
      <w:r>
        <w:t xml:space="preserve">EVI annual profile (average of the period 2000-2016) for </w:t>
      </w:r>
      <w:r>
        <w:rPr>
          <w:i/>
        </w:rPr>
        <w:t xml:space="preserve">Q. </w:t>
      </w:r>
      <w:proofErr w:type="spellStart"/>
      <w:r>
        <w:rPr>
          <w:i/>
        </w:rPr>
        <w:t>pyrenaica</w:t>
      </w:r>
      <w:proofErr w:type="spellEnd"/>
      <w:r>
        <w:t xml:space="preserve"> forests in Sierra Nevada and drought events.</w:t>
      </w:r>
      <w:proofErr w:type="gramEnd"/>
      <w:r>
        <w:t xml:space="preserve">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 (</w:t>
      </w:r>
      <w:proofErr w:type="spellStart"/>
      <w:r>
        <w:t>Páscoa</w:t>
      </w:r>
      <w:proofErr w:type="spellEnd"/>
      <w:r>
        <w:t xml:space="preserve"> et al. 2017)).</w:t>
      </w:r>
    </w:p>
    <w:p w14:paraId="57704D63" w14:textId="77777777" w:rsidR="00C060A3" w:rsidRDefault="00125AB2">
      <w:pPr>
        <w:pStyle w:val="Textodecuerpo"/>
      </w:pPr>
      <w:r>
        <w:rPr>
          <w:noProof/>
          <w:lang w:val="es-ES" w:eastAsia="es-ES"/>
        </w:rPr>
        <w:drawing>
          <wp:inline distT="0" distB="0" distL="0" distR="0" wp14:anchorId="29397995" wp14:editId="1CFA2418">
            <wp:extent cx="6324600" cy="6324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5-1.png"/>
                    <pic:cNvPicPr>
                      <a:picLocks noChangeAspect="1" noChangeArrowheads="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14:paraId="0A55B159" w14:textId="77777777" w:rsidR="00C060A3" w:rsidRDefault="00C060A3">
      <w:pPr>
        <w:pStyle w:val="Ttulo5"/>
      </w:pPr>
      <w:bookmarkStart w:id="51" w:name="section-14"/>
      <w:bookmarkEnd w:id="51"/>
    </w:p>
    <w:p w14:paraId="148169C5" w14:textId="3BD20616" w:rsidR="00C060A3" w:rsidRDefault="00125AB2">
      <w:r>
        <w:rPr>
          <w:b/>
        </w:rPr>
        <w:t>Figure S8.</w:t>
      </w:r>
      <w:r>
        <w:t xml:space="preserve"> </w:t>
      </w:r>
      <w:proofErr w:type="gramStart"/>
      <w:r>
        <w:t xml:space="preserve">Resilience metrics of the tree-growth </w:t>
      </w:r>
      <w:ins w:id="52" w:author="Guillermo Gea Izquierdo" w:date="2019-07-29T12:16:00Z">
        <w:r w:rsidR="00001BB9">
          <w:t xml:space="preserve">as a function of drought severity </w:t>
        </w:r>
      </w:ins>
      <w:r>
        <w:t xml:space="preserve">for </w:t>
      </w:r>
      <w:proofErr w:type="spellStart"/>
      <w:ins w:id="53" w:author="Guillermo Gea Izquierdo" w:date="2019-07-29T12:16:00Z">
        <w:r w:rsidR="00001BB9">
          <w:t>xxxx</w:t>
        </w:r>
        <w:proofErr w:type="spellEnd"/>
        <w:r w:rsidR="00001BB9">
          <w:t xml:space="preserve"> </w:t>
        </w:r>
      </w:ins>
      <w:r>
        <w:t xml:space="preserve">severe drought events since 1950 </w:t>
      </w:r>
      <w:ins w:id="54" w:author="Guillermo Gea Izquierdo" w:date="2019-07-29T12:16:00Z">
        <w:r w:rsidR="00001BB9">
          <w:t xml:space="preserve">but </w:t>
        </w:r>
      </w:ins>
      <w:del w:id="55" w:author="Guillermo Gea Izquierdo" w:date="2019-07-29T12:16:00Z">
        <w:r w:rsidDel="00001BB9">
          <w:delText>(</w:delText>
        </w:r>
      </w:del>
      <w:r>
        <w:t xml:space="preserve">excluding </w:t>
      </w:r>
      <w:ins w:id="56" w:author="Guillermo Gea Izquierdo" w:date="2019-07-29T12:16:00Z">
        <w:r w:rsidR="00001BB9">
          <w:t xml:space="preserve">the </w:t>
        </w:r>
      </w:ins>
      <w:r>
        <w:t>1995 drought event</w:t>
      </w:r>
      <w:del w:id="57" w:author="Guillermo Gea Izquierdo" w:date="2019-07-29T12:16:00Z">
        <w:r w:rsidDel="00001BB9">
          <w:delText>)</w:delText>
        </w:r>
      </w:del>
      <w:r>
        <w:t>.</w:t>
      </w:r>
      <w:proofErr w:type="gramEnd"/>
      <w:r>
        <w:t xml:space="preserve"> </w:t>
      </w:r>
      <w:r>
        <w:rPr>
          <w:i/>
        </w:rPr>
        <w:t>Left</w:t>
      </w:r>
      <w:r>
        <w:t>: Resistance (</w:t>
      </w:r>
      <w:proofErr w:type="spellStart"/>
      <w:r>
        <w:rPr>
          <w:i/>
        </w:rPr>
        <w:t>Rt</w:t>
      </w:r>
      <w:proofErr w:type="spellEnd"/>
      <w:r>
        <w:t xml:space="preserve">); </w:t>
      </w:r>
      <w:r>
        <w:rPr>
          <w:i/>
        </w:rPr>
        <w:t>Center</w:t>
      </w:r>
      <w:r>
        <w:t>: Recovery (</w:t>
      </w:r>
      <w:proofErr w:type="spellStart"/>
      <w:r>
        <w:rPr>
          <w:i/>
        </w:rPr>
        <w:t>Rc</w:t>
      </w:r>
      <w:proofErr w:type="spellEnd"/>
      <w:r>
        <w:t xml:space="preserve">); </w:t>
      </w:r>
      <w:r>
        <w:rPr>
          <w:i/>
        </w:rPr>
        <w:t>Right</w:t>
      </w:r>
      <w:r>
        <w:t>: Resilience (</w:t>
      </w:r>
      <w:proofErr w:type="spellStart"/>
      <w:r>
        <w:rPr>
          <w:i/>
        </w:rPr>
        <w:t>Rs</w:t>
      </w:r>
      <w:proofErr w:type="spellEnd"/>
      <w:r>
        <w:t>). Points indicate resilience metrics for oak populations: SJ (</w:t>
      </w:r>
      <w:r>
        <w:rPr>
          <w:i/>
        </w:rPr>
        <w:t>blue</w:t>
      </w:r>
      <w:r>
        <w:t>), CA-High (</w:t>
      </w:r>
      <w:r>
        <w:rPr>
          <w:i/>
        </w:rPr>
        <w:t>red</w:t>
      </w:r>
      <w:r>
        <w:t>) and CA-Low (</w:t>
      </w:r>
      <w:r>
        <w:rPr>
          <w:i/>
        </w:rPr>
        <w:t>green</w:t>
      </w:r>
      <w:r>
        <w:t>). Resilience metrics were computed for each population (</w:t>
      </w:r>
      <w:commentRangeStart w:id="58"/>
      <w:r>
        <w:t>sample depth &gt; 10) and drought event. Gray line</w:t>
      </w:r>
      <w:ins w:id="59" w:author="Guillermo Gea Izquierdo" w:date="2019-07-29T12:18:00Z">
        <w:r w:rsidR="009D142D">
          <w:t>s</w:t>
        </w:r>
      </w:ins>
      <w:r>
        <w:t xml:space="preserve"> represent</w:t>
      </w:r>
      <w:del w:id="60" w:author="Guillermo Gea Izquierdo" w:date="2019-07-29T12:18:00Z">
        <w:r w:rsidDel="009D142D">
          <w:delText>s</w:delText>
        </w:r>
      </w:del>
      <w:r>
        <w:t xml:space="preserve"> overall relationship</w:t>
      </w:r>
      <w:ins w:id="61" w:author="Guillermo Gea Izquierdo" w:date="2019-07-29T12:18:00Z">
        <w:r w:rsidR="009D142D">
          <w:t>s</w:t>
        </w:r>
      </w:ins>
      <w:r>
        <w:t xml:space="preserve"> for each Resilience </w:t>
      </w:r>
      <w:commentRangeEnd w:id="58"/>
      <w:r w:rsidR="006518FF">
        <w:rPr>
          <w:rStyle w:val="Refdecomentario"/>
        </w:rPr>
        <w:commentReference w:id="58"/>
      </w:r>
      <w:r>
        <w:t>metrics.</w:t>
      </w:r>
    </w:p>
    <w:p w14:paraId="43C35427" w14:textId="77777777" w:rsidR="00C060A3" w:rsidRDefault="00125AB2" w:rsidP="00484148">
      <w:pPr>
        <w:pStyle w:val="Textodecuerpo"/>
      </w:pPr>
      <w:r>
        <w:rPr>
          <w:noProof/>
          <w:lang w:val="es-ES" w:eastAsia="es-ES"/>
        </w:rPr>
        <w:drawing>
          <wp:inline distT="0" distB="0" distL="0" distR="0" wp14:anchorId="434773D3" wp14:editId="27334DF4">
            <wp:extent cx="6324600" cy="35415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an/figures/svg/fig_6_no95.jpg"/>
                    <pic:cNvPicPr>
                      <a:picLocks noChangeAspect="1" noChangeArrowheads="1"/>
                    </pic:cNvPicPr>
                  </pic:nvPicPr>
                  <pic:blipFill>
                    <a:blip r:embed="rId25"/>
                    <a:stretch>
                      <a:fillRect/>
                    </a:stretch>
                  </pic:blipFill>
                  <pic:spPr bwMode="auto">
                    <a:xfrm>
                      <a:off x="0" y="0"/>
                      <a:ext cx="6324600" cy="3541518"/>
                    </a:xfrm>
                    <a:prstGeom prst="rect">
                      <a:avLst/>
                    </a:prstGeom>
                    <a:noFill/>
                    <a:ln w="9525">
                      <a:noFill/>
                      <a:headEnd/>
                      <a:tailEnd/>
                    </a:ln>
                  </pic:spPr>
                </pic:pic>
              </a:graphicData>
            </a:graphic>
          </wp:inline>
        </w:drawing>
      </w:r>
      <w:bookmarkStart w:id="62" w:name="refs"/>
      <w:bookmarkStart w:id="63" w:name="ref-PerezLuque2015"/>
    </w:p>
    <w:bookmarkEnd w:id="62"/>
    <w:bookmarkEnd w:id="63"/>
    <w:sectPr w:rsidR="00C060A3"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Guillermo Gea Izquierdo" w:date="2019-07-29T12:11:00Z" w:initials="GG">
    <w:p w14:paraId="0C9DFEAA" w14:textId="062777C3" w:rsidR="00C47E2D" w:rsidRDefault="00C47E2D">
      <w:pPr>
        <w:pStyle w:val="Textocomentario"/>
      </w:pPr>
      <w:r>
        <w:rPr>
          <w:rStyle w:val="Refdecomentario"/>
        </w:rPr>
        <w:annotationRef/>
      </w:r>
      <w:r>
        <w:t xml:space="preserve">No </w:t>
      </w:r>
      <w:proofErr w:type="spellStart"/>
      <w:r>
        <w:t>sé</w:t>
      </w:r>
      <w:proofErr w:type="spellEnd"/>
      <w:r>
        <w:t xml:space="preserve"> </w:t>
      </w:r>
      <w:proofErr w:type="spellStart"/>
      <w:r>
        <w:t>si</w:t>
      </w:r>
      <w:proofErr w:type="spellEnd"/>
      <w:r>
        <w:t xml:space="preserve"> </w:t>
      </w:r>
      <w:proofErr w:type="spellStart"/>
      <w:r>
        <w:t>te</w:t>
      </w:r>
      <w:proofErr w:type="spellEnd"/>
      <w:r>
        <w:t xml:space="preserve"> he </w:t>
      </w:r>
      <w:proofErr w:type="spellStart"/>
      <w:r>
        <w:t>preguntado</w:t>
      </w:r>
      <w:proofErr w:type="spellEnd"/>
      <w:r>
        <w:t xml:space="preserve"> </w:t>
      </w:r>
      <w:proofErr w:type="spellStart"/>
      <w:r>
        <w:t>esto</w:t>
      </w:r>
      <w:proofErr w:type="spellEnd"/>
      <w:r>
        <w:t xml:space="preserve"> antes: ¿</w:t>
      </w:r>
      <w:proofErr w:type="spellStart"/>
      <w:r>
        <w:t>por</w:t>
      </w:r>
      <w:proofErr w:type="spellEnd"/>
      <w:r>
        <w:t xml:space="preserve"> </w:t>
      </w:r>
      <w:proofErr w:type="spellStart"/>
      <w:r>
        <w:t>qué</w:t>
      </w:r>
      <w:proofErr w:type="spellEnd"/>
      <w:r>
        <w:t xml:space="preserve"> 1975? </w:t>
      </w:r>
      <w:proofErr w:type="spellStart"/>
      <w:r>
        <w:t>Es</w:t>
      </w:r>
      <w:proofErr w:type="spellEnd"/>
      <w:r>
        <w:t xml:space="preserve"> </w:t>
      </w:r>
      <w:proofErr w:type="spellStart"/>
      <w:r>
        <w:t>justo</w:t>
      </w:r>
      <w:proofErr w:type="spellEnd"/>
      <w:r>
        <w:t xml:space="preserve"> un </w:t>
      </w:r>
      <w:proofErr w:type="spellStart"/>
      <w:r>
        <w:t>año</w:t>
      </w:r>
      <w:proofErr w:type="spellEnd"/>
      <w:r>
        <w:t xml:space="preserve"> “</w:t>
      </w:r>
      <w:proofErr w:type="spellStart"/>
      <w:r>
        <w:t>bajito</w:t>
      </w:r>
      <w:proofErr w:type="spellEnd"/>
      <w:r>
        <w:t xml:space="preserve">”, </w:t>
      </w:r>
      <w:proofErr w:type="spellStart"/>
      <w:r>
        <w:t>si</w:t>
      </w:r>
      <w:proofErr w:type="spellEnd"/>
      <w:r>
        <w:t xml:space="preserve"> </w:t>
      </w:r>
      <w:proofErr w:type="spellStart"/>
      <w:r>
        <w:t>hubieras</w:t>
      </w:r>
      <w:proofErr w:type="spellEnd"/>
      <w:r>
        <w:t xml:space="preserve"> </w:t>
      </w:r>
      <w:proofErr w:type="spellStart"/>
      <w:r>
        <w:t>calculado</w:t>
      </w:r>
      <w:proofErr w:type="spellEnd"/>
      <w:r>
        <w:t xml:space="preserve">, </w:t>
      </w:r>
      <w:proofErr w:type="spellStart"/>
      <w:r>
        <w:t>por</w:t>
      </w:r>
      <w:proofErr w:type="spellEnd"/>
      <w:r>
        <w:t xml:space="preserve"> </w:t>
      </w:r>
      <w:proofErr w:type="spellStart"/>
      <w:r>
        <w:t>ejemplo</w:t>
      </w:r>
      <w:proofErr w:type="spellEnd"/>
      <w:r>
        <w:t xml:space="preserve">, </w:t>
      </w:r>
      <w:proofErr w:type="spellStart"/>
      <w:r>
        <w:t>desde</w:t>
      </w:r>
      <w:proofErr w:type="spellEnd"/>
      <w:r>
        <w:t xml:space="preserve"> 1980 (</w:t>
      </w:r>
      <w:proofErr w:type="spellStart"/>
      <w:r>
        <w:t>cuando</w:t>
      </w:r>
      <w:proofErr w:type="spellEnd"/>
      <w:r>
        <w:t xml:space="preserve"> </w:t>
      </w:r>
      <w:proofErr w:type="spellStart"/>
      <w:r>
        <w:t>digamos</w:t>
      </w:r>
      <w:proofErr w:type="spellEnd"/>
      <w:r>
        <w:t xml:space="preserve"> </w:t>
      </w:r>
      <w:proofErr w:type="spellStart"/>
      <w:r>
        <w:t>que</w:t>
      </w:r>
      <w:proofErr w:type="spellEnd"/>
      <w:r>
        <w:t xml:space="preserve"> </w:t>
      </w:r>
      <w:proofErr w:type="spellStart"/>
      <w:r>
        <w:t>empieza</w:t>
      </w:r>
      <w:proofErr w:type="spellEnd"/>
      <w:r>
        <w:t xml:space="preserve"> el </w:t>
      </w:r>
      <w:proofErr w:type="spellStart"/>
      <w:r>
        <w:t>clima</w:t>
      </w:r>
      <w:proofErr w:type="spellEnd"/>
      <w:r>
        <w:t xml:space="preserve"> a </w:t>
      </w:r>
      <w:proofErr w:type="spellStart"/>
      <w:r>
        <w:t>ponerse</w:t>
      </w:r>
      <w:proofErr w:type="spellEnd"/>
      <w:r>
        <w:t xml:space="preserve"> </w:t>
      </w:r>
      <w:proofErr w:type="spellStart"/>
      <w:r>
        <w:t>más</w:t>
      </w:r>
      <w:proofErr w:type="spellEnd"/>
      <w:r>
        <w:t xml:space="preserve"> </w:t>
      </w:r>
      <w:proofErr w:type="spellStart"/>
      <w:r>
        <w:t>cálido</w:t>
      </w:r>
      <w:proofErr w:type="spellEnd"/>
      <w:r>
        <w:t xml:space="preserve"> </w:t>
      </w:r>
      <w:proofErr w:type="spellStart"/>
      <w:r>
        <w:t>que</w:t>
      </w:r>
      <w:proofErr w:type="spellEnd"/>
      <w:r>
        <w:t xml:space="preserve"> el period anterior en el </w:t>
      </w:r>
      <w:proofErr w:type="spellStart"/>
      <w:r>
        <w:t>siglo</w:t>
      </w:r>
      <w:proofErr w:type="spellEnd"/>
      <w:r>
        <w:t xml:space="preserve">) </w:t>
      </w:r>
      <w:proofErr w:type="spellStart"/>
      <w:r>
        <w:t>te</w:t>
      </w:r>
      <w:proofErr w:type="spellEnd"/>
      <w:r>
        <w:t xml:space="preserve"> </w:t>
      </w:r>
      <w:proofErr w:type="spellStart"/>
      <w:r>
        <w:t>saldría</w:t>
      </w:r>
      <w:proofErr w:type="spellEnd"/>
      <w:r>
        <w:t xml:space="preserve"> </w:t>
      </w:r>
      <w:proofErr w:type="spellStart"/>
      <w:r>
        <w:t>lógicamente</w:t>
      </w:r>
      <w:proofErr w:type="spellEnd"/>
      <w:r>
        <w:t xml:space="preserve"> </w:t>
      </w:r>
      <w:proofErr w:type="spellStart"/>
      <w:r>
        <w:t>parecido</w:t>
      </w:r>
      <w:proofErr w:type="spellEnd"/>
      <w:r>
        <w:t xml:space="preserve"> </w:t>
      </w:r>
      <w:proofErr w:type="spellStart"/>
      <w:r>
        <w:t>pero</w:t>
      </w:r>
      <w:proofErr w:type="spellEnd"/>
      <w:r>
        <w:t xml:space="preserve"> </w:t>
      </w:r>
      <w:proofErr w:type="spellStart"/>
      <w:r>
        <w:t>igual</w:t>
      </w:r>
      <w:proofErr w:type="spellEnd"/>
      <w:r>
        <w:t xml:space="preserve"> no </w:t>
      </w:r>
      <w:proofErr w:type="spellStart"/>
      <w:r>
        <w:t>te</w:t>
      </w:r>
      <w:proofErr w:type="spellEnd"/>
      <w:r>
        <w:t xml:space="preserve"> </w:t>
      </w:r>
      <w:proofErr w:type="spellStart"/>
      <w:r>
        <w:t>salía</w:t>
      </w:r>
      <w:proofErr w:type="spellEnd"/>
      <w:r>
        <w:t xml:space="preserve"> </w:t>
      </w:r>
      <w:proofErr w:type="spellStart"/>
      <w:r>
        <w:t>significativa</w:t>
      </w:r>
      <w:proofErr w:type="spellEnd"/>
      <w:r>
        <w:t xml:space="preserve"> la de CA-low. </w:t>
      </w:r>
      <w:proofErr w:type="spellStart"/>
      <w:r>
        <w:t>Es</w:t>
      </w:r>
      <w:proofErr w:type="spellEnd"/>
      <w:r>
        <w:t xml:space="preserve"> </w:t>
      </w:r>
      <w:proofErr w:type="spellStart"/>
      <w:r>
        <w:t>una</w:t>
      </w:r>
      <w:proofErr w:type="spellEnd"/>
      <w:r>
        <w:t xml:space="preserve"> </w:t>
      </w:r>
      <w:proofErr w:type="spellStart"/>
      <w:r>
        <w:t>pequeñez</w:t>
      </w:r>
      <w:proofErr w:type="spellEnd"/>
      <w:r>
        <w:t xml:space="preserve"> </w:t>
      </w:r>
      <w:proofErr w:type="spellStart"/>
      <w:r>
        <w:t>pero</w:t>
      </w:r>
      <w:proofErr w:type="spellEnd"/>
      <w:r>
        <w:t xml:space="preserve"> </w:t>
      </w:r>
      <w:proofErr w:type="spellStart"/>
      <w:r>
        <w:t>luego</w:t>
      </w:r>
      <w:proofErr w:type="spellEnd"/>
      <w:r>
        <w:t xml:space="preserve"> en la discussion se </w:t>
      </w:r>
      <w:proofErr w:type="spellStart"/>
      <w:r>
        <w:t>vería</w:t>
      </w:r>
      <w:proofErr w:type="spellEnd"/>
      <w:r>
        <w:t xml:space="preserve"> </w:t>
      </w:r>
      <w:proofErr w:type="spellStart"/>
      <w:r>
        <w:t>igual</w:t>
      </w:r>
      <w:proofErr w:type="spellEnd"/>
      <w:r>
        <w:t xml:space="preserve"> </w:t>
      </w:r>
      <w:proofErr w:type="spellStart"/>
      <w:r>
        <w:t>mejor</w:t>
      </w:r>
      <w:proofErr w:type="spellEnd"/>
      <w:r>
        <w:t xml:space="preserve"> </w:t>
      </w:r>
      <w:proofErr w:type="spellStart"/>
      <w:r>
        <w:t>que</w:t>
      </w:r>
      <w:proofErr w:type="spellEnd"/>
      <w:r>
        <w:t xml:space="preserve"> la </w:t>
      </w:r>
      <w:proofErr w:type="spellStart"/>
      <w:r>
        <w:t>que</w:t>
      </w:r>
      <w:proofErr w:type="spellEnd"/>
      <w:r>
        <w:t xml:space="preserve"> </w:t>
      </w:r>
      <w:proofErr w:type="spellStart"/>
      <w:r>
        <w:t>muestra</w:t>
      </w:r>
      <w:proofErr w:type="spellEnd"/>
      <w:r>
        <w:t xml:space="preserve"> mayor </w:t>
      </w:r>
      <w:proofErr w:type="spellStart"/>
      <w:r>
        <w:t>tendencia</w:t>
      </w:r>
      <w:proofErr w:type="spellEnd"/>
      <w:r>
        <w:t xml:space="preserve"> positive </w:t>
      </w:r>
      <w:proofErr w:type="spellStart"/>
      <w:r>
        <w:t>es</w:t>
      </w:r>
      <w:proofErr w:type="spellEnd"/>
      <w:r>
        <w:t xml:space="preserve"> CA-high (i.e. la </w:t>
      </w:r>
      <w:proofErr w:type="spellStart"/>
      <w:r>
        <w:t>más</w:t>
      </w:r>
      <w:proofErr w:type="spellEnd"/>
      <w:r>
        <w:t xml:space="preserve"> </w:t>
      </w:r>
      <w:proofErr w:type="spellStart"/>
      <w:r>
        <w:t>mésica</w:t>
      </w:r>
      <w:proofErr w:type="spellEnd"/>
      <w:r>
        <w:t>).</w:t>
      </w:r>
    </w:p>
  </w:comment>
  <w:comment w:id="11" w:author="Guillermo Gea Izquierdo" w:date="2019-07-29T12:15:00Z" w:initials="GG">
    <w:p w14:paraId="0233331F" w14:textId="236DFC09" w:rsidR="00942AED" w:rsidRDefault="00942AED">
      <w:pPr>
        <w:pStyle w:val="Textocomentario"/>
      </w:pPr>
      <w:ins w:id="14" w:author="Guillermo Gea Izquierdo" w:date="2019-07-29T12:15:00Z">
        <w:r>
          <w:rPr>
            <w:rStyle w:val="Refdecomentario"/>
          </w:rPr>
          <w:annotationRef/>
        </w:r>
      </w:ins>
      <w:r>
        <w:t>¿</w:t>
      </w:r>
      <w:proofErr w:type="spellStart"/>
      <w:r>
        <w:t>Cuántos</w:t>
      </w:r>
      <w:proofErr w:type="spellEnd"/>
      <w:r>
        <w:t>?</w:t>
      </w:r>
    </w:p>
  </w:comment>
  <w:comment w:id="18" w:author="Guillermo Gea Izquierdo" w:date="2019-07-29T12:16:00Z" w:initials="GG">
    <w:p w14:paraId="7E1D6648" w14:textId="77777777" w:rsidR="00942AED" w:rsidRDefault="00F31817">
      <w:pPr>
        <w:pStyle w:val="Textocomentario"/>
      </w:pPr>
      <w:r>
        <w:rPr>
          <w:rStyle w:val="Refdecomentario"/>
        </w:rPr>
        <w:annotationRef/>
      </w:r>
    </w:p>
    <w:p w14:paraId="7351F2D7" w14:textId="0E5F4CA9" w:rsidR="00F31817" w:rsidRDefault="00942AED">
      <w:pPr>
        <w:pStyle w:val="Textocomentario"/>
      </w:pPr>
      <w:r>
        <w:t xml:space="preserve">1) </w:t>
      </w:r>
      <w:proofErr w:type="spellStart"/>
      <w:r w:rsidR="00F31817">
        <w:t>Esto</w:t>
      </w:r>
      <w:proofErr w:type="spellEnd"/>
      <w:r w:rsidR="00F31817">
        <w:t xml:space="preserve"> </w:t>
      </w:r>
      <w:proofErr w:type="spellStart"/>
      <w:r w:rsidR="00F31817">
        <w:t>es</w:t>
      </w:r>
      <w:proofErr w:type="spellEnd"/>
      <w:r w:rsidR="00F31817">
        <w:t xml:space="preserve"> </w:t>
      </w:r>
      <w:proofErr w:type="spellStart"/>
      <w:r w:rsidR="00F31817">
        <w:t>una</w:t>
      </w:r>
      <w:proofErr w:type="spellEnd"/>
      <w:r w:rsidR="00F31817">
        <w:t xml:space="preserve"> </w:t>
      </w:r>
      <w:proofErr w:type="spellStart"/>
      <w:r w:rsidR="00F31817">
        <w:t>chorrada</w:t>
      </w:r>
      <w:proofErr w:type="spellEnd"/>
      <w:r w:rsidR="00F31817">
        <w:t xml:space="preserve"> </w:t>
      </w:r>
      <w:proofErr w:type="spellStart"/>
      <w:r w:rsidR="00F31817">
        <w:t>pero</w:t>
      </w:r>
      <w:proofErr w:type="spellEnd"/>
      <w:r w:rsidR="00F31817">
        <w:t xml:space="preserve"> </w:t>
      </w:r>
      <w:proofErr w:type="spellStart"/>
      <w:r w:rsidR="00F31817">
        <w:t>si</w:t>
      </w:r>
      <w:proofErr w:type="spellEnd"/>
      <w:r w:rsidR="00F31817">
        <w:t xml:space="preserve"> </w:t>
      </w:r>
      <w:proofErr w:type="spellStart"/>
      <w:r w:rsidR="00F31817">
        <w:t>muestras</w:t>
      </w:r>
      <w:proofErr w:type="spellEnd"/>
      <w:r w:rsidR="00F31817">
        <w:t xml:space="preserve"> </w:t>
      </w:r>
      <w:proofErr w:type="spellStart"/>
      <w:r w:rsidR="00F31817">
        <w:t>siempre</w:t>
      </w:r>
      <w:proofErr w:type="spellEnd"/>
      <w:r w:rsidR="00F31817">
        <w:t xml:space="preserve"> la </w:t>
      </w:r>
      <w:proofErr w:type="spellStart"/>
      <w:r w:rsidR="00F31817">
        <w:t>misma</w:t>
      </w:r>
      <w:proofErr w:type="spellEnd"/>
      <w:r w:rsidR="00F31817">
        <w:t xml:space="preserve"> </w:t>
      </w:r>
      <w:proofErr w:type="spellStart"/>
      <w:r w:rsidR="00F31817">
        <w:t>gama</w:t>
      </w:r>
      <w:proofErr w:type="spellEnd"/>
      <w:r w:rsidR="00F31817">
        <w:t xml:space="preserve"> de </w:t>
      </w:r>
      <w:proofErr w:type="spellStart"/>
      <w:r w:rsidR="00F31817">
        <w:t>colores</w:t>
      </w:r>
      <w:proofErr w:type="spellEnd"/>
      <w:r w:rsidR="00F31817">
        <w:t xml:space="preserve"> en </w:t>
      </w:r>
      <w:proofErr w:type="spellStart"/>
      <w:r w:rsidR="00F31817">
        <w:t>todas</w:t>
      </w:r>
      <w:proofErr w:type="spellEnd"/>
      <w:r w:rsidR="00F31817">
        <w:t xml:space="preserve"> </w:t>
      </w:r>
      <w:proofErr w:type="spellStart"/>
      <w:r w:rsidR="00F31817">
        <w:t>las</w:t>
      </w:r>
      <w:proofErr w:type="spellEnd"/>
      <w:r w:rsidR="00F31817">
        <w:t xml:space="preserve"> </w:t>
      </w:r>
      <w:proofErr w:type="spellStart"/>
      <w:r w:rsidR="00F31817">
        <w:t>figuras</w:t>
      </w:r>
      <w:proofErr w:type="spellEnd"/>
      <w:r w:rsidR="00F31817">
        <w:t xml:space="preserve"> </w:t>
      </w:r>
      <w:proofErr w:type="spellStart"/>
      <w:r w:rsidR="00F31817">
        <w:t>queda</w:t>
      </w:r>
      <w:proofErr w:type="spellEnd"/>
      <w:r w:rsidR="00F31817">
        <w:t xml:space="preserve"> </w:t>
      </w:r>
      <w:proofErr w:type="spellStart"/>
      <w:r w:rsidR="00F31817">
        <w:t>más</w:t>
      </w:r>
      <w:proofErr w:type="spellEnd"/>
      <w:r w:rsidR="00F31817">
        <w:t xml:space="preserve"> </w:t>
      </w:r>
      <w:proofErr w:type="spellStart"/>
      <w:r w:rsidR="00F31817">
        <w:t>homogéneo</w:t>
      </w:r>
      <w:proofErr w:type="spellEnd"/>
      <w:r w:rsidR="00F31817">
        <w:t xml:space="preserve"> y </w:t>
      </w:r>
      <w:proofErr w:type="spellStart"/>
      <w:r w:rsidR="00F31817">
        <w:t>fácil</w:t>
      </w:r>
      <w:proofErr w:type="spellEnd"/>
      <w:r w:rsidR="00F31817">
        <w:t xml:space="preserve"> de </w:t>
      </w:r>
      <w:proofErr w:type="spellStart"/>
      <w:r w:rsidR="00F31817">
        <w:t>interpretar</w:t>
      </w:r>
      <w:proofErr w:type="spellEnd"/>
      <w:r w:rsidR="00F31817">
        <w:t xml:space="preserve"> (i.e. </w:t>
      </w:r>
      <w:proofErr w:type="spellStart"/>
      <w:r w:rsidR="00F31817">
        <w:t>igual</w:t>
      </w:r>
      <w:proofErr w:type="spellEnd"/>
      <w:r w:rsidR="00F31817">
        <w:t xml:space="preserve"> </w:t>
      </w:r>
      <w:proofErr w:type="spellStart"/>
      <w:r w:rsidR="00F31817">
        <w:t>que</w:t>
      </w:r>
      <w:proofErr w:type="spellEnd"/>
      <w:r w:rsidR="00F31817">
        <w:t xml:space="preserve"> figure 4). </w:t>
      </w:r>
      <w:proofErr w:type="spellStart"/>
      <w:r w:rsidR="00F31817">
        <w:t>Yo</w:t>
      </w:r>
      <w:proofErr w:type="spellEnd"/>
      <w:r w:rsidR="00F31817">
        <w:t xml:space="preserve"> </w:t>
      </w:r>
      <w:proofErr w:type="spellStart"/>
      <w:r w:rsidR="00F31817">
        <w:t>pondría</w:t>
      </w:r>
      <w:proofErr w:type="spellEnd"/>
      <w:r w:rsidR="00F31817">
        <w:t xml:space="preserve"> CA-high </w:t>
      </w:r>
      <w:proofErr w:type="spellStart"/>
      <w:r w:rsidR="00F31817">
        <w:t>como</w:t>
      </w:r>
      <w:proofErr w:type="spellEnd"/>
      <w:r w:rsidR="00F31817">
        <w:t xml:space="preserve"> </w:t>
      </w:r>
      <w:proofErr w:type="spellStart"/>
      <w:r w:rsidR="00F31817">
        <w:t>azul</w:t>
      </w:r>
      <w:proofErr w:type="spellEnd"/>
      <w:r w:rsidR="00F31817">
        <w:t xml:space="preserve"> (la </w:t>
      </w:r>
      <w:proofErr w:type="spellStart"/>
      <w:r w:rsidR="00F31817">
        <w:t>que</w:t>
      </w:r>
      <w:proofErr w:type="spellEnd"/>
      <w:r w:rsidR="00F31817">
        <w:t xml:space="preserve"> </w:t>
      </w:r>
      <w:proofErr w:type="spellStart"/>
      <w:r w:rsidR="00F31817">
        <w:t>está</w:t>
      </w:r>
      <w:proofErr w:type="spellEnd"/>
      <w:r w:rsidR="00F31817">
        <w:t xml:space="preserve"> </w:t>
      </w:r>
      <w:proofErr w:type="spellStart"/>
      <w:r w:rsidR="00F31817">
        <w:t>menos</w:t>
      </w:r>
      <w:proofErr w:type="spellEnd"/>
      <w:r w:rsidR="00F31817">
        <w:t xml:space="preserve"> </w:t>
      </w:r>
      <w:proofErr w:type="spellStart"/>
      <w:r w:rsidR="00F31817">
        <w:t>estresada</w:t>
      </w:r>
      <w:proofErr w:type="spellEnd"/>
      <w:r w:rsidR="00F31817">
        <w:t xml:space="preserve">), low </w:t>
      </w:r>
      <w:proofErr w:type="spellStart"/>
      <w:r w:rsidR="00F31817">
        <w:t>como</w:t>
      </w:r>
      <w:proofErr w:type="spellEnd"/>
      <w:r w:rsidR="00F31817">
        <w:t xml:space="preserve"> </w:t>
      </w:r>
      <w:proofErr w:type="spellStart"/>
      <w:r w:rsidR="00F31817">
        <w:t>verde</w:t>
      </w:r>
      <w:proofErr w:type="spellEnd"/>
      <w:r w:rsidR="00F31817">
        <w:t xml:space="preserve"> y SJ </w:t>
      </w:r>
      <w:proofErr w:type="spellStart"/>
      <w:r w:rsidR="00F31817">
        <w:t>como</w:t>
      </w:r>
      <w:proofErr w:type="spellEnd"/>
      <w:r w:rsidR="00F31817">
        <w:t xml:space="preserve"> </w:t>
      </w:r>
      <w:proofErr w:type="spellStart"/>
      <w:r w:rsidR="00F31817">
        <w:t>roja</w:t>
      </w:r>
      <w:proofErr w:type="spellEnd"/>
      <w:r w:rsidR="00F31817">
        <w:t>.</w:t>
      </w:r>
    </w:p>
    <w:p w14:paraId="2B3B6C18" w14:textId="77777777" w:rsidR="00F31817" w:rsidRDefault="00F31817">
      <w:pPr>
        <w:pStyle w:val="Textocomentario"/>
      </w:pPr>
      <w:r>
        <w:t xml:space="preserve">Como </w:t>
      </w:r>
      <w:proofErr w:type="spellStart"/>
      <w:r>
        <w:t>ves</w:t>
      </w:r>
      <w:proofErr w:type="spellEnd"/>
      <w:r>
        <w:t xml:space="preserve">, son </w:t>
      </w:r>
      <w:proofErr w:type="spellStart"/>
      <w:r>
        <w:t>chorradas</w:t>
      </w:r>
      <w:proofErr w:type="spellEnd"/>
      <w:r>
        <w:t xml:space="preserve"> de forma nada </w:t>
      </w:r>
      <w:proofErr w:type="spellStart"/>
      <w:r>
        <w:t>más</w:t>
      </w:r>
      <w:proofErr w:type="spellEnd"/>
      <w:r>
        <w:t>.</w:t>
      </w:r>
    </w:p>
    <w:p w14:paraId="21737F7D" w14:textId="77777777" w:rsidR="00942AED" w:rsidRDefault="00942AED">
      <w:pPr>
        <w:pStyle w:val="Textocomentario"/>
      </w:pPr>
    </w:p>
    <w:p w14:paraId="4CFAB068" w14:textId="77777777" w:rsidR="00942AED" w:rsidRDefault="00942AED">
      <w:pPr>
        <w:pStyle w:val="Textocomentario"/>
      </w:pPr>
      <w:r>
        <w:t xml:space="preserve">2) </w:t>
      </w:r>
      <w:proofErr w:type="spellStart"/>
      <w:r>
        <w:t>Resalta</w:t>
      </w:r>
      <w:proofErr w:type="spellEnd"/>
      <w:r>
        <w:t xml:space="preserve"> los r2 </w:t>
      </w:r>
      <w:proofErr w:type="spellStart"/>
      <w:r>
        <w:t>que</w:t>
      </w:r>
      <w:proofErr w:type="spellEnd"/>
      <w:r>
        <w:t xml:space="preserve"> </w:t>
      </w:r>
      <w:proofErr w:type="spellStart"/>
      <w:r>
        <w:t>sean</w:t>
      </w:r>
      <w:proofErr w:type="spellEnd"/>
      <w:r>
        <w:t xml:space="preserve"> </w:t>
      </w:r>
      <w:proofErr w:type="spellStart"/>
      <w:r>
        <w:t>significativos</w:t>
      </w:r>
      <w:proofErr w:type="spellEnd"/>
      <w:r>
        <w:t xml:space="preserve"> (</w:t>
      </w:r>
      <w:proofErr w:type="spellStart"/>
      <w:r>
        <w:t>negrita</w:t>
      </w:r>
      <w:proofErr w:type="spellEnd"/>
      <w:r>
        <w:t xml:space="preserve">, </w:t>
      </w:r>
      <w:proofErr w:type="spellStart"/>
      <w:r>
        <w:t>por</w:t>
      </w:r>
      <w:proofErr w:type="spellEnd"/>
      <w:r>
        <w:t xml:space="preserve"> </w:t>
      </w:r>
      <w:proofErr w:type="spellStart"/>
      <w:r>
        <w:t>ejemplo</w:t>
      </w:r>
      <w:proofErr w:type="spellEnd"/>
      <w:r>
        <w:t>)</w:t>
      </w:r>
    </w:p>
    <w:p w14:paraId="3481E260" w14:textId="77777777" w:rsidR="00001BB9" w:rsidRDefault="00001BB9">
      <w:pPr>
        <w:pStyle w:val="Textocomentario"/>
      </w:pPr>
    </w:p>
    <w:p w14:paraId="1F1FC958" w14:textId="01C6B0FE" w:rsidR="00001BB9" w:rsidRDefault="00001BB9">
      <w:pPr>
        <w:pStyle w:val="Textocomentario"/>
      </w:pPr>
      <w:r>
        <w:t xml:space="preserve">3) </w:t>
      </w:r>
      <w:proofErr w:type="gramStart"/>
      <w:r>
        <w:t>p</w:t>
      </w:r>
      <w:proofErr w:type="gramEnd"/>
      <w:r>
        <w:t xml:space="preserve">=0.000 … </w:t>
      </w:r>
      <w:proofErr w:type="spellStart"/>
      <w:r>
        <w:t>es</w:t>
      </w:r>
      <w:proofErr w:type="spellEnd"/>
      <w:r>
        <w:t xml:space="preserve"> </w:t>
      </w:r>
      <w:proofErr w:type="spellStart"/>
      <w:r>
        <w:t>más</w:t>
      </w:r>
      <w:proofErr w:type="spellEnd"/>
      <w:r>
        <w:t xml:space="preserve"> </w:t>
      </w:r>
      <w:proofErr w:type="spellStart"/>
      <w:r>
        <w:t>correcto</w:t>
      </w:r>
      <w:proofErr w:type="spellEnd"/>
      <w:r>
        <w:t xml:space="preserve"> p&lt;0.001</w:t>
      </w:r>
    </w:p>
  </w:comment>
  <w:comment w:id="21" w:author="Guillermo Gea Izquierdo" w:date="2019-07-30T11:38:00Z" w:initials="GG">
    <w:p w14:paraId="56EAA6E4" w14:textId="3EB16D32" w:rsidR="00DD5979" w:rsidRDefault="00DD5979">
      <w:pPr>
        <w:pStyle w:val="Textocomentario"/>
      </w:pPr>
      <w:r>
        <w:rPr>
          <w:rStyle w:val="Refdecomentario"/>
        </w:rPr>
        <w:annotationRef/>
      </w:r>
      <w:r>
        <w:t xml:space="preserve">¿Y </w:t>
      </w:r>
      <w:proofErr w:type="spellStart"/>
      <w:r>
        <w:t>poner</w:t>
      </w:r>
      <w:proofErr w:type="spellEnd"/>
      <w:r>
        <w:t xml:space="preserve"> </w:t>
      </w:r>
      <w:proofErr w:type="spellStart"/>
      <w:r>
        <w:t>todos</w:t>
      </w:r>
      <w:proofErr w:type="spellEnd"/>
      <w:r>
        <w:t xml:space="preserve"> los </w:t>
      </w:r>
      <w:proofErr w:type="spellStart"/>
      <w:r>
        <w:t>ejes</w:t>
      </w:r>
      <w:proofErr w:type="spellEnd"/>
      <w:r>
        <w:t xml:space="preserve"> y en la </w:t>
      </w:r>
      <w:proofErr w:type="spellStart"/>
      <w:r>
        <w:t>misma</w:t>
      </w:r>
      <w:proofErr w:type="spellEnd"/>
      <w:r>
        <w:t xml:space="preserve"> </w:t>
      </w:r>
      <w:proofErr w:type="spellStart"/>
      <w:r>
        <w:t>escala</w:t>
      </w:r>
      <w:proofErr w:type="spellEnd"/>
      <w:r>
        <w:t xml:space="preserve">? </w:t>
      </w:r>
      <w:proofErr w:type="gramStart"/>
      <w:r>
        <w:t>0.-</w:t>
      </w:r>
      <w:proofErr w:type="gramEnd"/>
      <w:r>
        <w:t xml:space="preserve">3? A fin de </w:t>
      </w:r>
      <w:proofErr w:type="spellStart"/>
      <w:r>
        <w:t>cuentas</w:t>
      </w:r>
      <w:proofErr w:type="spellEnd"/>
      <w:r>
        <w:t xml:space="preserve"> son los </w:t>
      </w:r>
      <w:proofErr w:type="spellStart"/>
      <w:r>
        <w:t>mismos</w:t>
      </w:r>
      <w:proofErr w:type="spellEnd"/>
      <w:r>
        <w:t xml:space="preserve"> </w:t>
      </w:r>
      <w:proofErr w:type="spellStart"/>
      <w:r>
        <w:t>datos</w:t>
      </w:r>
      <w:proofErr w:type="spellEnd"/>
      <w:r>
        <w:t xml:space="preserve"> de </w:t>
      </w:r>
      <w:proofErr w:type="spellStart"/>
      <w:r>
        <w:t>crecimiento</w:t>
      </w:r>
      <w:proofErr w:type="spellEnd"/>
      <w:r>
        <w:t xml:space="preserve"> “</w:t>
      </w:r>
      <w:proofErr w:type="spellStart"/>
      <w:r>
        <w:t>recocinados</w:t>
      </w:r>
      <w:proofErr w:type="spellEnd"/>
      <w:r>
        <w:t xml:space="preserve">”. </w:t>
      </w:r>
      <w:proofErr w:type="spellStart"/>
      <w:r>
        <w:t>Así</w:t>
      </w:r>
      <w:proofErr w:type="spellEnd"/>
      <w:r>
        <w:t xml:space="preserve"> se </w:t>
      </w:r>
      <w:proofErr w:type="spellStart"/>
      <w:r>
        <w:t>muestra</w:t>
      </w:r>
      <w:proofErr w:type="spellEnd"/>
      <w:r>
        <w:t xml:space="preserve"> </w:t>
      </w:r>
      <w:proofErr w:type="spellStart"/>
      <w:r>
        <w:t>mejor</w:t>
      </w:r>
      <w:proofErr w:type="spellEnd"/>
      <w:r>
        <w:t xml:space="preserve"> </w:t>
      </w:r>
      <w:proofErr w:type="spellStart"/>
      <w:r>
        <w:t>que</w:t>
      </w:r>
      <w:proofErr w:type="spellEnd"/>
      <w:r>
        <w:t xml:space="preserve"> </w:t>
      </w:r>
      <w:proofErr w:type="spellStart"/>
      <w:r>
        <w:t>Rc</w:t>
      </w:r>
      <w:proofErr w:type="spellEnd"/>
      <w:r>
        <w:t xml:space="preserve"> </w:t>
      </w:r>
      <w:proofErr w:type="spellStart"/>
      <w:r>
        <w:t>es</w:t>
      </w:r>
      <w:proofErr w:type="spellEnd"/>
      <w:r>
        <w:t xml:space="preserve"> el mayor, los </w:t>
      </w:r>
      <w:proofErr w:type="spellStart"/>
      <w:r>
        <w:t>más</w:t>
      </w:r>
      <w:proofErr w:type="spellEnd"/>
      <w:r>
        <w:t xml:space="preserve"> </w:t>
      </w:r>
      <w:proofErr w:type="spellStart"/>
      <w:r>
        <w:t>significativos</w:t>
      </w:r>
      <w:proofErr w:type="spellEnd"/>
    </w:p>
  </w:comment>
  <w:comment w:id="31" w:author="Guillermo Gea Izquierdo" w:date="2019-07-29T12:19:00Z" w:initials="GG">
    <w:p w14:paraId="40C19ACD" w14:textId="729B563A" w:rsidR="009D142D" w:rsidRDefault="009D142D">
      <w:pPr>
        <w:pStyle w:val="Textocomentario"/>
      </w:pPr>
      <w:r>
        <w:rPr>
          <w:rStyle w:val="Refdecomentario"/>
        </w:rPr>
        <w:annotationRef/>
      </w:r>
      <w:r>
        <w:t>¿</w:t>
      </w:r>
      <w:proofErr w:type="spellStart"/>
      <w:r>
        <w:t>Poner</w:t>
      </w:r>
      <w:proofErr w:type="spellEnd"/>
      <w:r>
        <w:t xml:space="preserve"> </w:t>
      </w:r>
      <w:proofErr w:type="spellStart"/>
      <w:r>
        <w:t>mismos</w:t>
      </w:r>
      <w:proofErr w:type="spellEnd"/>
      <w:r>
        <w:t xml:space="preserve"> </w:t>
      </w:r>
      <w:proofErr w:type="spellStart"/>
      <w:r>
        <w:t>colores</w:t>
      </w:r>
      <w:proofErr w:type="spellEnd"/>
      <w:r>
        <w:t xml:space="preserve"> </w:t>
      </w:r>
      <w:proofErr w:type="spellStart"/>
      <w:r>
        <w:t>que</w:t>
      </w:r>
      <w:proofErr w:type="spellEnd"/>
      <w:r>
        <w:t xml:space="preserve"> en </w:t>
      </w:r>
      <w:proofErr w:type="spellStart"/>
      <w:r>
        <w:t>figuras</w:t>
      </w:r>
      <w:proofErr w:type="spellEnd"/>
      <w:r>
        <w:t xml:space="preserve"> 4 y 6?</w:t>
      </w:r>
    </w:p>
  </w:comment>
  <w:comment w:id="32" w:author="Guillermo Gea Izquierdo" w:date="2019-07-29T12:21:00Z" w:initials="GG">
    <w:p w14:paraId="79115ECB" w14:textId="0184D6E6" w:rsidR="009E6058" w:rsidRDefault="009E6058">
      <w:pPr>
        <w:pStyle w:val="Textocomentario"/>
      </w:pPr>
      <w:r>
        <w:rPr>
          <w:rStyle w:val="Refdecomentario"/>
        </w:rPr>
        <w:annotationRef/>
      </w:r>
      <w:proofErr w:type="spellStart"/>
      <w:r>
        <w:t>Otro</w:t>
      </w:r>
      <w:proofErr w:type="spellEnd"/>
      <w:r>
        <w:t xml:space="preserve"> </w:t>
      </w:r>
      <w:proofErr w:type="spellStart"/>
      <w:r>
        <w:t>detalle</w:t>
      </w:r>
      <w:proofErr w:type="spellEnd"/>
      <w:r>
        <w:t xml:space="preserve"> </w:t>
      </w:r>
      <w:proofErr w:type="spellStart"/>
      <w:r>
        <w:t>insignificante</w:t>
      </w:r>
      <w:proofErr w:type="spellEnd"/>
      <w:r>
        <w:t xml:space="preserve">: </w:t>
      </w:r>
      <w:proofErr w:type="spellStart"/>
      <w:r>
        <w:t>mejor</w:t>
      </w:r>
      <w:proofErr w:type="spellEnd"/>
      <w:r>
        <w:t xml:space="preserve"> </w:t>
      </w:r>
      <w:proofErr w:type="spellStart"/>
      <w:r>
        <w:t>poner</w:t>
      </w:r>
      <w:proofErr w:type="spellEnd"/>
      <w:r>
        <w:t xml:space="preserve"> los </w:t>
      </w:r>
      <w:proofErr w:type="spellStart"/>
      <w:r>
        <w:t>símbolos</w:t>
      </w:r>
      <w:proofErr w:type="spellEnd"/>
      <w:r>
        <w:t xml:space="preserve"> de BAI </w:t>
      </w:r>
      <w:proofErr w:type="spellStart"/>
      <w:r>
        <w:t>por</w:t>
      </w:r>
      <w:proofErr w:type="spellEnd"/>
      <w:r>
        <w:t xml:space="preserve"> </w:t>
      </w:r>
      <w:proofErr w:type="spellStart"/>
      <w:r>
        <w:t>orden</w:t>
      </w:r>
      <w:proofErr w:type="spellEnd"/>
      <w:r>
        <w:t xml:space="preserve"> de </w:t>
      </w:r>
      <w:proofErr w:type="spellStart"/>
      <w:r>
        <w:t>xericidad</w:t>
      </w:r>
      <w:proofErr w:type="spellEnd"/>
      <w:r>
        <w:t xml:space="preserve"> </w:t>
      </w:r>
      <w:proofErr w:type="spellStart"/>
      <w:r>
        <w:t>para</w:t>
      </w:r>
      <w:proofErr w:type="spellEnd"/>
      <w:r>
        <w:t xml:space="preserve"> </w:t>
      </w:r>
      <w:proofErr w:type="spellStart"/>
      <w:r>
        <w:t>poder</w:t>
      </w:r>
      <w:proofErr w:type="spellEnd"/>
      <w:r>
        <w:t xml:space="preserve"> </w:t>
      </w:r>
      <w:proofErr w:type="spellStart"/>
      <w:r>
        <w:t>compararlos</w:t>
      </w:r>
      <w:proofErr w:type="spellEnd"/>
      <w:r>
        <w:t>: 1) SJ, 2) CA-LOW, 3) CA-high.</w:t>
      </w:r>
    </w:p>
  </w:comment>
  <w:comment w:id="37" w:author="Guillermo Gea Izquierdo" w:date="2019-07-29T12:28:00Z" w:initials="GG">
    <w:p w14:paraId="42C26FA5" w14:textId="77777777" w:rsidR="00FB6FA3" w:rsidRDefault="00FB6FA3">
      <w:pPr>
        <w:pStyle w:val="Textocomentario"/>
      </w:pPr>
      <w:ins w:id="42" w:author="Guillermo Gea Izquierdo" w:date="2019-07-29T12:24:00Z">
        <w:r>
          <w:rPr>
            <w:rStyle w:val="Refdecomentario"/>
          </w:rPr>
          <w:annotationRef/>
        </w:r>
      </w:ins>
      <w:r>
        <w:t xml:space="preserve">No </w:t>
      </w:r>
      <w:proofErr w:type="spellStart"/>
      <w:r>
        <w:t>digo</w:t>
      </w:r>
      <w:proofErr w:type="spellEnd"/>
      <w:r>
        <w:t xml:space="preserve"> </w:t>
      </w:r>
      <w:proofErr w:type="spellStart"/>
      <w:r>
        <w:t>que</w:t>
      </w:r>
      <w:proofErr w:type="spellEnd"/>
      <w:r>
        <w:t xml:space="preserve"> </w:t>
      </w:r>
      <w:proofErr w:type="spellStart"/>
      <w:r>
        <w:t>las</w:t>
      </w:r>
      <w:proofErr w:type="spellEnd"/>
      <w:r>
        <w:t xml:space="preserve"> </w:t>
      </w:r>
      <w:proofErr w:type="spellStart"/>
      <w:r>
        <w:t>quites</w:t>
      </w:r>
      <w:proofErr w:type="spellEnd"/>
      <w:r>
        <w:t xml:space="preserve">, </w:t>
      </w:r>
      <w:proofErr w:type="spellStart"/>
      <w:r>
        <w:t>pero</w:t>
      </w:r>
      <w:proofErr w:type="spellEnd"/>
      <w:r>
        <w:t xml:space="preserve"> </w:t>
      </w:r>
      <w:proofErr w:type="spellStart"/>
      <w:r>
        <w:t>las</w:t>
      </w:r>
      <w:proofErr w:type="spellEnd"/>
      <w:r>
        <w:t xml:space="preserve"> </w:t>
      </w:r>
      <w:proofErr w:type="spellStart"/>
      <w:r>
        <w:t>correlaciones</w:t>
      </w:r>
      <w:proofErr w:type="spellEnd"/>
      <w:r>
        <w:t xml:space="preserve"> </w:t>
      </w:r>
      <w:proofErr w:type="spellStart"/>
      <w:r>
        <w:t>significativas</w:t>
      </w:r>
      <w:proofErr w:type="spellEnd"/>
      <w:r>
        <w:t xml:space="preserve"> en </w:t>
      </w:r>
      <w:proofErr w:type="spellStart"/>
      <w:r>
        <w:t>octubre</w:t>
      </w:r>
      <w:proofErr w:type="spellEnd"/>
      <w:r>
        <w:t xml:space="preserve"> (e </w:t>
      </w:r>
      <w:proofErr w:type="spellStart"/>
      <w:r>
        <w:t>incluso</w:t>
      </w:r>
      <w:proofErr w:type="spellEnd"/>
      <w:r>
        <w:t xml:space="preserve"> </w:t>
      </w:r>
      <w:proofErr w:type="spellStart"/>
      <w:r>
        <w:t>septiembre</w:t>
      </w:r>
      <w:proofErr w:type="spellEnd"/>
      <w:r>
        <w:t xml:space="preserve">) </w:t>
      </w:r>
      <w:proofErr w:type="spellStart"/>
      <w:r>
        <w:t>pueden</w:t>
      </w:r>
      <w:proofErr w:type="spellEnd"/>
      <w:r>
        <w:t xml:space="preserve"> </w:t>
      </w:r>
      <w:proofErr w:type="spellStart"/>
      <w:r>
        <w:t>ser</w:t>
      </w:r>
      <w:proofErr w:type="spellEnd"/>
      <w:r>
        <w:t xml:space="preserve"> </w:t>
      </w:r>
      <w:proofErr w:type="spellStart"/>
      <w:r>
        <w:t>difíciles</w:t>
      </w:r>
      <w:proofErr w:type="spellEnd"/>
      <w:r>
        <w:t xml:space="preserve"> de </w:t>
      </w:r>
      <w:proofErr w:type="spellStart"/>
      <w:r>
        <w:t>explicar</w:t>
      </w:r>
      <w:proofErr w:type="spellEnd"/>
      <w:r>
        <w:t>. ¿</w:t>
      </w:r>
      <w:proofErr w:type="spellStart"/>
      <w:r>
        <w:t>Están</w:t>
      </w:r>
      <w:proofErr w:type="spellEnd"/>
      <w:r>
        <w:t xml:space="preserve"> </w:t>
      </w:r>
      <w:proofErr w:type="spellStart"/>
      <w:r>
        <w:t>creciendo</w:t>
      </w:r>
      <w:proofErr w:type="spellEnd"/>
      <w:r>
        <w:t xml:space="preserve"> </w:t>
      </w:r>
      <w:proofErr w:type="spellStart"/>
      <w:r>
        <w:t>esa</w:t>
      </w:r>
      <w:proofErr w:type="spellEnd"/>
      <w:r>
        <w:t xml:space="preserve"> </w:t>
      </w:r>
      <w:proofErr w:type="spellStart"/>
      <w:r>
        <w:t>época</w:t>
      </w:r>
      <w:proofErr w:type="spellEnd"/>
      <w:r>
        <w:t xml:space="preserve">? </w:t>
      </w:r>
      <w:proofErr w:type="spellStart"/>
      <w:r>
        <w:t>Es</w:t>
      </w:r>
      <w:proofErr w:type="spellEnd"/>
      <w:r>
        <w:t xml:space="preserve"> </w:t>
      </w:r>
      <w:proofErr w:type="spellStart"/>
      <w:r>
        <w:t>altamente</w:t>
      </w:r>
      <w:proofErr w:type="spellEnd"/>
      <w:r>
        <w:t xml:space="preserve"> improbable, </w:t>
      </w:r>
      <w:proofErr w:type="spellStart"/>
      <w:r>
        <w:t>aunque</w:t>
      </w:r>
      <w:proofErr w:type="spellEnd"/>
      <w:r>
        <w:t xml:space="preserve"> no </w:t>
      </w:r>
      <w:proofErr w:type="spellStart"/>
      <w:r>
        <w:t>imposible</w:t>
      </w:r>
      <w:proofErr w:type="spellEnd"/>
      <w:r>
        <w:t xml:space="preserve">. Para </w:t>
      </w:r>
      <w:proofErr w:type="spellStart"/>
      <w:r>
        <w:t>hacernos</w:t>
      </w:r>
      <w:proofErr w:type="spellEnd"/>
      <w:r>
        <w:t xml:space="preserve"> </w:t>
      </w:r>
      <w:proofErr w:type="spellStart"/>
      <w:r>
        <w:t>una</w:t>
      </w:r>
      <w:proofErr w:type="spellEnd"/>
      <w:r>
        <w:t xml:space="preserve"> idea, en </w:t>
      </w:r>
      <w:proofErr w:type="spellStart"/>
      <w:r>
        <w:t>agosto</w:t>
      </w:r>
      <w:proofErr w:type="spellEnd"/>
      <w:r>
        <w:t xml:space="preserve"> los robles en la sierra de Madrid (</w:t>
      </w:r>
      <w:proofErr w:type="spellStart"/>
      <w:r>
        <w:t>zonas</w:t>
      </w:r>
      <w:proofErr w:type="spellEnd"/>
      <w:r>
        <w:t xml:space="preserve"> </w:t>
      </w:r>
      <w:proofErr w:type="spellStart"/>
      <w:r>
        <w:t>más</w:t>
      </w:r>
      <w:proofErr w:type="spellEnd"/>
      <w:r>
        <w:t xml:space="preserve"> </w:t>
      </w:r>
      <w:proofErr w:type="spellStart"/>
      <w:r>
        <w:t>húmedas</w:t>
      </w:r>
      <w:proofErr w:type="spellEnd"/>
      <w:r>
        <w:t xml:space="preserve"> </w:t>
      </w:r>
      <w:proofErr w:type="spellStart"/>
      <w:r>
        <w:t>que</w:t>
      </w:r>
      <w:proofErr w:type="spellEnd"/>
      <w:r>
        <w:t xml:space="preserve"> </w:t>
      </w:r>
      <w:proofErr w:type="spellStart"/>
      <w:r>
        <w:t>las</w:t>
      </w:r>
      <w:proofErr w:type="spellEnd"/>
      <w:r>
        <w:t xml:space="preserve"> </w:t>
      </w:r>
      <w:proofErr w:type="spellStart"/>
      <w:r>
        <w:t>vuestras</w:t>
      </w:r>
      <w:proofErr w:type="spellEnd"/>
      <w:r>
        <w:t xml:space="preserve">, </w:t>
      </w:r>
      <w:proofErr w:type="spellStart"/>
      <w:r>
        <w:t>desde</w:t>
      </w:r>
      <w:proofErr w:type="spellEnd"/>
      <w:r>
        <w:t xml:space="preserve"> </w:t>
      </w:r>
      <w:proofErr w:type="spellStart"/>
      <w:r>
        <w:t>luego</w:t>
      </w:r>
      <w:proofErr w:type="spellEnd"/>
      <w:r>
        <w:t xml:space="preserve">) </w:t>
      </w:r>
      <w:proofErr w:type="spellStart"/>
      <w:r>
        <w:t>han</w:t>
      </w:r>
      <w:proofErr w:type="spellEnd"/>
      <w:r>
        <w:t xml:space="preserve"> </w:t>
      </w:r>
      <w:proofErr w:type="spellStart"/>
      <w:r>
        <w:t>parado</w:t>
      </w:r>
      <w:proofErr w:type="spellEnd"/>
      <w:r>
        <w:t xml:space="preserve"> de </w:t>
      </w:r>
      <w:proofErr w:type="spellStart"/>
      <w:r>
        <w:t>crecer</w:t>
      </w:r>
      <w:proofErr w:type="spellEnd"/>
      <w:r>
        <w:t xml:space="preserve"> (los 3 </w:t>
      </w:r>
      <w:proofErr w:type="spellStart"/>
      <w:r>
        <w:t>años</w:t>
      </w:r>
      <w:proofErr w:type="spellEnd"/>
      <w:r>
        <w:t xml:space="preserve"> </w:t>
      </w:r>
      <w:proofErr w:type="spellStart"/>
      <w:r>
        <w:t>que</w:t>
      </w:r>
      <w:proofErr w:type="spellEnd"/>
      <w:r>
        <w:t xml:space="preserve"> </w:t>
      </w:r>
      <w:proofErr w:type="spellStart"/>
      <w:r>
        <w:t>tenemos</w:t>
      </w:r>
      <w:proofErr w:type="spellEnd"/>
      <w:r>
        <w:t xml:space="preserve"> </w:t>
      </w:r>
      <w:proofErr w:type="spellStart"/>
      <w:r>
        <w:t>analizados</w:t>
      </w:r>
      <w:proofErr w:type="spellEnd"/>
      <w:r>
        <w:t xml:space="preserve">… </w:t>
      </w:r>
      <w:proofErr w:type="spellStart"/>
      <w:r>
        <w:t>puede</w:t>
      </w:r>
      <w:proofErr w:type="spellEnd"/>
      <w:r>
        <w:t xml:space="preserve"> </w:t>
      </w:r>
      <w:proofErr w:type="spellStart"/>
      <w:r>
        <w:t>haber</w:t>
      </w:r>
      <w:proofErr w:type="spellEnd"/>
      <w:r>
        <w:t xml:space="preserve"> </w:t>
      </w:r>
      <w:proofErr w:type="spellStart"/>
      <w:r>
        <w:t>sorpresas</w:t>
      </w:r>
      <w:proofErr w:type="spellEnd"/>
      <w:r>
        <w:t xml:space="preserve">??? No </w:t>
      </w:r>
      <w:proofErr w:type="spellStart"/>
      <w:r>
        <w:t>sé</w:t>
      </w:r>
      <w:proofErr w:type="spellEnd"/>
      <w:r>
        <w:t>).</w:t>
      </w:r>
    </w:p>
    <w:p w14:paraId="4D681387" w14:textId="77777777" w:rsidR="00FB6FA3" w:rsidRDefault="00FB6FA3">
      <w:pPr>
        <w:pStyle w:val="Textocomentario"/>
      </w:pPr>
    </w:p>
    <w:p w14:paraId="7A64B1EB" w14:textId="77777777" w:rsidR="00FB6FA3" w:rsidRDefault="00FB6FA3">
      <w:pPr>
        <w:pStyle w:val="Textocomentario"/>
      </w:pPr>
      <w:proofErr w:type="spellStart"/>
      <w:r>
        <w:t>Decir</w:t>
      </w:r>
      <w:proofErr w:type="spellEnd"/>
      <w:r>
        <w:t xml:space="preserve"> </w:t>
      </w:r>
      <w:proofErr w:type="spellStart"/>
      <w:r>
        <w:t>también</w:t>
      </w:r>
      <w:proofErr w:type="spellEnd"/>
      <w:r>
        <w:t xml:space="preserve"> </w:t>
      </w:r>
      <w:proofErr w:type="spellStart"/>
      <w:r>
        <w:t>que</w:t>
      </w:r>
      <w:proofErr w:type="spellEnd"/>
      <w:r>
        <w:t xml:space="preserve"> </w:t>
      </w:r>
      <w:proofErr w:type="spellStart"/>
      <w:r>
        <w:t>esas</w:t>
      </w:r>
      <w:proofErr w:type="spellEnd"/>
      <w:r>
        <w:t xml:space="preserve"> </w:t>
      </w:r>
      <w:proofErr w:type="spellStart"/>
      <w:r>
        <w:t>correlaciones</w:t>
      </w:r>
      <w:proofErr w:type="spellEnd"/>
      <w:r>
        <w:t xml:space="preserve"> </w:t>
      </w:r>
      <w:proofErr w:type="spellStart"/>
      <w:r>
        <w:t>salen</w:t>
      </w:r>
      <w:proofErr w:type="spellEnd"/>
      <w:r>
        <w:t xml:space="preserve"> a menudo… </w:t>
      </w:r>
      <w:proofErr w:type="spellStart"/>
      <w:r>
        <w:t>igual</w:t>
      </w:r>
      <w:proofErr w:type="spellEnd"/>
      <w:r>
        <w:t xml:space="preserve"> hay </w:t>
      </w:r>
      <w:proofErr w:type="spellStart"/>
      <w:r>
        <w:t>años</w:t>
      </w:r>
      <w:proofErr w:type="spellEnd"/>
      <w:r>
        <w:t xml:space="preserve"> </w:t>
      </w:r>
      <w:proofErr w:type="spellStart"/>
      <w:r>
        <w:t>que</w:t>
      </w:r>
      <w:proofErr w:type="spellEnd"/>
      <w:r>
        <w:t xml:space="preserve"> </w:t>
      </w:r>
      <w:proofErr w:type="spellStart"/>
      <w:r>
        <w:t>crecen</w:t>
      </w:r>
      <w:proofErr w:type="spellEnd"/>
      <w:r>
        <w:t xml:space="preserve"> </w:t>
      </w:r>
      <w:proofErr w:type="spellStart"/>
      <w:r>
        <w:t>también</w:t>
      </w:r>
      <w:proofErr w:type="spellEnd"/>
      <w:r>
        <w:t xml:space="preserve"> en </w:t>
      </w:r>
      <w:proofErr w:type="spellStart"/>
      <w:r>
        <w:t>otoño</w:t>
      </w:r>
      <w:proofErr w:type="spellEnd"/>
      <w:r>
        <w:t xml:space="preserve">?? Se ha </w:t>
      </w:r>
      <w:proofErr w:type="spellStart"/>
      <w:r>
        <w:t>visto</w:t>
      </w:r>
      <w:proofErr w:type="spellEnd"/>
      <w:r>
        <w:t xml:space="preserve"> en </w:t>
      </w:r>
      <w:proofErr w:type="spellStart"/>
      <w:r>
        <w:t>especies</w:t>
      </w:r>
      <w:proofErr w:type="spellEnd"/>
      <w:r>
        <w:t xml:space="preserve"> </w:t>
      </w:r>
      <w:proofErr w:type="spellStart"/>
      <w:r>
        <w:t>perennifolias</w:t>
      </w:r>
      <w:proofErr w:type="spellEnd"/>
      <w:r>
        <w:t xml:space="preserve">, </w:t>
      </w:r>
      <w:proofErr w:type="spellStart"/>
      <w:r>
        <w:t>caducifolias</w:t>
      </w:r>
      <w:proofErr w:type="spellEnd"/>
      <w:r>
        <w:t xml:space="preserve"> </w:t>
      </w:r>
      <w:proofErr w:type="spellStart"/>
      <w:r>
        <w:t>mediterráneas</w:t>
      </w:r>
      <w:proofErr w:type="spellEnd"/>
      <w:r>
        <w:t xml:space="preserve">, </w:t>
      </w:r>
      <w:proofErr w:type="spellStart"/>
      <w:r>
        <w:t>que</w:t>
      </w:r>
      <w:proofErr w:type="spellEnd"/>
      <w:r>
        <w:t xml:space="preserve"> </w:t>
      </w:r>
      <w:proofErr w:type="spellStart"/>
      <w:r>
        <w:t>yo</w:t>
      </w:r>
      <w:proofErr w:type="spellEnd"/>
      <w:r>
        <w:t xml:space="preserve"> </w:t>
      </w:r>
      <w:proofErr w:type="spellStart"/>
      <w:r>
        <w:t>sepa</w:t>
      </w:r>
      <w:proofErr w:type="spellEnd"/>
      <w:r>
        <w:t xml:space="preserve"> no (no </w:t>
      </w:r>
      <w:proofErr w:type="spellStart"/>
      <w:r>
        <w:t>quiere</w:t>
      </w:r>
      <w:proofErr w:type="spellEnd"/>
      <w:r>
        <w:t xml:space="preserve"> </w:t>
      </w:r>
      <w:proofErr w:type="spellStart"/>
      <w:r>
        <w:t>decir</w:t>
      </w:r>
      <w:proofErr w:type="spellEnd"/>
      <w:r>
        <w:t xml:space="preserve"> </w:t>
      </w:r>
      <w:proofErr w:type="spellStart"/>
      <w:r>
        <w:t>que</w:t>
      </w:r>
      <w:proofErr w:type="spellEnd"/>
      <w:r>
        <w:t xml:space="preserve"> no lo </w:t>
      </w:r>
      <w:proofErr w:type="spellStart"/>
      <w:r>
        <w:t>haya</w:t>
      </w:r>
      <w:proofErr w:type="spellEnd"/>
      <w:r>
        <w:t xml:space="preserve">, </w:t>
      </w:r>
      <w:proofErr w:type="spellStart"/>
      <w:r>
        <w:t>creo</w:t>
      </w:r>
      <w:proofErr w:type="spellEnd"/>
      <w:r>
        <w:t xml:space="preserve"> </w:t>
      </w:r>
      <w:proofErr w:type="spellStart"/>
      <w:r>
        <w:t>que</w:t>
      </w:r>
      <w:proofErr w:type="spellEnd"/>
      <w:r>
        <w:t xml:space="preserve"> me </w:t>
      </w:r>
      <w:proofErr w:type="spellStart"/>
      <w:r>
        <w:t>entiendes</w:t>
      </w:r>
      <w:proofErr w:type="spellEnd"/>
      <w:r>
        <w:t xml:space="preserve">, </w:t>
      </w:r>
      <w:proofErr w:type="spellStart"/>
      <w:r>
        <w:t>pero</w:t>
      </w:r>
      <w:proofErr w:type="spellEnd"/>
      <w:r>
        <w:t xml:space="preserve"> </w:t>
      </w:r>
      <w:proofErr w:type="spellStart"/>
      <w:r>
        <w:t>es</w:t>
      </w:r>
      <w:proofErr w:type="spellEnd"/>
      <w:r>
        <w:t xml:space="preserve"> </w:t>
      </w:r>
      <w:proofErr w:type="spellStart"/>
      <w:r>
        <w:t>menos</w:t>
      </w:r>
      <w:proofErr w:type="spellEnd"/>
      <w:r>
        <w:t xml:space="preserve"> probable, en </w:t>
      </w:r>
      <w:proofErr w:type="spellStart"/>
      <w:r>
        <w:t>octubre</w:t>
      </w:r>
      <w:proofErr w:type="spellEnd"/>
      <w:r>
        <w:t xml:space="preserve"> </w:t>
      </w:r>
      <w:proofErr w:type="spellStart"/>
      <w:r>
        <w:t>están</w:t>
      </w:r>
      <w:proofErr w:type="spellEnd"/>
      <w:r>
        <w:t xml:space="preserve"> </w:t>
      </w:r>
      <w:proofErr w:type="spellStart"/>
      <w:r>
        <w:t>empezando</w:t>
      </w:r>
      <w:proofErr w:type="spellEnd"/>
      <w:r>
        <w:t xml:space="preserve"> a </w:t>
      </w:r>
      <w:proofErr w:type="spellStart"/>
      <w:r>
        <w:t>tirar</w:t>
      </w:r>
      <w:proofErr w:type="spellEnd"/>
      <w:r>
        <w:t xml:space="preserve"> la </w:t>
      </w:r>
      <w:proofErr w:type="spellStart"/>
      <w:r>
        <w:t>hoja</w:t>
      </w:r>
      <w:proofErr w:type="spellEnd"/>
      <w:r>
        <w:t>, no?).</w:t>
      </w:r>
    </w:p>
    <w:p w14:paraId="2E303205" w14:textId="77777777" w:rsidR="008B0753" w:rsidRDefault="008B0753">
      <w:pPr>
        <w:pStyle w:val="Textocomentario"/>
      </w:pPr>
    </w:p>
    <w:p w14:paraId="4C04832C" w14:textId="51AED33A" w:rsidR="008B0753" w:rsidRDefault="008B0753">
      <w:pPr>
        <w:pStyle w:val="Textocomentario"/>
      </w:pPr>
      <w:r>
        <w:t xml:space="preserve">El </w:t>
      </w:r>
      <w:proofErr w:type="spellStart"/>
      <w:r>
        <w:t>resto</w:t>
      </w:r>
      <w:proofErr w:type="spellEnd"/>
      <w:r>
        <w:t xml:space="preserve"> de la function </w:t>
      </w:r>
      <w:proofErr w:type="spellStart"/>
      <w:r>
        <w:t>respuesta</w:t>
      </w:r>
      <w:proofErr w:type="spellEnd"/>
      <w:r>
        <w:t xml:space="preserve"> </w:t>
      </w:r>
      <w:proofErr w:type="spellStart"/>
      <w:r>
        <w:t>es</w:t>
      </w:r>
      <w:proofErr w:type="spellEnd"/>
      <w:r>
        <w:t xml:space="preserve"> </w:t>
      </w:r>
      <w:proofErr w:type="spellStart"/>
      <w:r>
        <w:t>muy</w:t>
      </w:r>
      <w:proofErr w:type="spellEnd"/>
      <w:r>
        <w:t xml:space="preserve"> </w:t>
      </w:r>
      <w:proofErr w:type="spellStart"/>
      <w:r>
        <w:t>lógica</w:t>
      </w:r>
      <w:proofErr w:type="spellEnd"/>
      <w:r>
        <w:t>.</w:t>
      </w:r>
    </w:p>
  </w:comment>
  <w:comment w:id="50" w:author="Guillermo Gea Izquierdo" w:date="2019-07-29T12:36:00Z" w:initials="GG">
    <w:p w14:paraId="051669D2" w14:textId="3A08DE01" w:rsidR="006518FF" w:rsidRDefault="006518FF">
      <w:pPr>
        <w:pStyle w:val="Textocomentario"/>
      </w:pPr>
      <w:r>
        <w:rPr>
          <w:rStyle w:val="Refdecomentario"/>
        </w:rPr>
        <w:annotationRef/>
      </w:r>
      <w:proofErr w:type="spellStart"/>
      <w:r>
        <w:t>Muy</w:t>
      </w:r>
      <w:proofErr w:type="spellEnd"/>
      <w:r>
        <w:t xml:space="preserve"> </w:t>
      </w:r>
      <w:proofErr w:type="spellStart"/>
      <w:r>
        <w:t>bonita</w:t>
      </w:r>
      <w:proofErr w:type="spellEnd"/>
      <w:r>
        <w:t xml:space="preserve"> </w:t>
      </w:r>
      <w:proofErr w:type="spellStart"/>
      <w:r>
        <w:t>esta</w:t>
      </w:r>
      <w:proofErr w:type="spellEnd"/>
      <w:r>
        <w:t xml:space="preserve"> </w:t>
      </w:r>
      <w:proofErr w:type="spellStart"/>
      <w:r>
        <w:t>figura</w:t>
      </w:r>
      <w:proofErr w:type="spellEnd"/>
      <w:r>
        <w:t xml:space="preserve"> (en general </w:t>
      </w:r>
      <w:proofErr w:type="spellStart"/>
      <w:r>
        <w:t>muy</w:t>
      </w:r>
      <w:proofErr w:type="spellEnd"/>
      <w:r>
        <w:t xml:space="preserve"> </w:t>
      </w:r>
      <w:proofErr w:type="spellStart"/>
      <w:r>
        <w:t>bonitas</w:t>
      </w:r>
      <w:proofErr w:type="spellEnd"/>
      <w:r>
        <w:t xml:space="preserve"> </w:t>
      </w:r>
      <w:proofErr w:type="spellStart"/>
      <w:r>
        <w:t>las</w:t>
      </w:r>
      <w:proofErr w:type="spellEnd"/>
      <w:r>
        <w:t xml:space="preserve"> </w:t>
      </w:r>
      <w:proofErr w:type="spellStart"/>
      <w:r>
        <w:t>figuras</w:t>
      </w:r>
      <w:proofErr w:type="spellEnd"/>
      <w:r>
        <w:t xml:space="preserve">, no solo </w:t>
      </w:r>
      <w:proofErr w:type="spellStart"/>
      <w:r>
        <w:t>ésta</w:t>
      </w:r>
      <w:proofErr w:type="spellEnd"/>
      <w:r>
        <w:t>).</w:t>
      </w:r>
    </w:p>
  </w:comment>
  <w:comment w:id="58" w:author="Guillermo Gea Izquierdo" w:date="2019-07-29T12:37:00Z" w:initials="GG">
    <w:p w14:paraId="5CF991F0" w14:textId="6020E5BF" w:rsidR="006518FF" w:rsidRDefault="006518FF">
      <w:pPr>
        <w:pStyle w:val="Textocomentario"/>
      </w:pPr>
      <w:r>
        <w:rPr>
          <w:rStyle w:val="Refdecomentario"/>
        </w:rPr>
        <w:annotationRef/>
      </w:r>
      <w:proofErr w:type="spellStart"/>
      <w:r>
        <w:t>Mismo</w:t>
      </w:r>
      <w:proofErr w:type="spellEnd"/>
      <w:r>
        <w:t xml:space="preserve"> </w:t>
      </w:r>
      <w:proofErr w:type="spellStart"/>
      <w:r>
        <w:t>comentario</w:t>
      </w:r>
      <w:proofErr w:type="spellEnd"/>
      <w:r>
        <w:t xml:space="preserve"> </w:t>
      </w:r>
      <w:proofErr w:type="spellStart"/>
      <w:r>
        <w:t>que</w:t>
      </w:r>
      <w:proofErr w:type="spellEnd"/>
      <w:r>
        <w:t xml:space="preserve"> </w:t>
      </w:r>
      <w:proofErr w:type="spellStart"/>
      <w:r>
        <w:t>para</w:t>
      </w:r>
      <w:proofErr w:type="spellEnd"/>
      <w:r>
        <w:t xml:space="preserve"> la </w:t>
      </w:r>
      <w:proofErr w:type="spellStart"/>
      <w:r>
        <w:t>figura</w:t>
      </w:r>
      <w:proofErr w:type="spellEnd"/>
      <w:r>
        <w:t xml:space="preserve"> del </w:t>
      </w:r>
      <w:proofErr w:type="spellStart"/>
      <w:r>
        <w:t>texto</w:t>
      </w:r>
      <w:proofErr w:type="spellEnd"/>
      <w:r>
        <w:t xml:space="preserve">: </w:t>
      </w:r>
      <w:proofErr w:type="spellStart"/>
      <w:r>
        <w:t>resalta</w:t>
      </w:r>
      <w:proofErr w:type="spellEnd"/>
      <w:r>
        <w:t xml:space="preserve"> </w:t>
      </w:r>
      <w:proofErr w:type="spellStart"/>
      <w:r>
        <w:t>las</w:t>
      </w:r>
      <w:proofErr w:type="spellEnd"/>
      <w:r>
        <w:t xml:space="preserve"> </w:t>
      </w:r>
      <w:proofErr w:type="spellStart"/>
      <w:r>
        <w:t>significativas</w:t>
      </w:r>
      <w:proofErr w:type="spellEnd"/>
      <w:r>
        <w:t xml:space="preserve"> (en </w:t>
      </w:r>
      <w:proofErr w:type="spellStart"/>
      <w:r>
        <w:t>negrita</w:t>
      </w:r>
      <w:proofErr w:type="spellEnd"/>
      <w:r>
        <w:t xml:space="preserve">, </w:t>
      </w:r>
      <w:proofErr w:type="spellStart"/>
      <w:r>
        <w:t>por</w:t>
      </w:r>
      <w:proofErr w:type="spellEnd"/>
      <w:r>
        <w:t xml:space="preserve"> </w:t>
      </w:r>
      <w:proofErr w:type="spellStart"/>
      <w:r>
        <w:t>ejemplo</w:t>
      </w:r>
      <w:proofErr w:type="spellEnd"/>
      <w:r>
        <w:t xml:space="preserve">). Y </w:t>
      </w:r>
      <w:proofErr w:type="spellStart"/>
      <w:r>
        <w:t>homogneiza</w:t>
      </w:r>
      <w:proofErr w:type="spellEnd"/>
      <w:r>
        <w:t xml:space="preserve"> </w:t>
      </w:r>
      <w:proofErr w:type="spellStart"/>
      <w:r>
        <w:t>colores</w:t>
      </w:r>
      <w:proofErr w:type="spellEnd"/>
      <w:r>
        <w:t xml:space="preserve"> en </w:t>
      </w:r>
      <w:proofErr w:type="spellStart"/>
      <w:r>
        <w:t>las</w:t>
      </w:r>
      <w:proofErr w:type="spellEnd"/>
      <w:r>
        <w:t xml:space="preserve"> </w:t>
      </w:r>
      <w:proofErr w:type="spellStart"/>
      <w:r>
        <w:t>figuras</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EC3A83" w14:textId="77777777" w:rsidR="00125AB2" w:rsidRDefault="00125AB2">
      <w:pPr>
        <w:spacing w:before="0" w:after="0" w:line="240" w:lineRule="auto"/>
      </w:pPr>
      <w:r>
        <w:separator/>
      </w:r>
    </w:p>
  </w:endnote>
  <w:endnote w:type="continuationSeparator" w:id="0">
    <w:p w14:paraId="05D9F048" w14:textId="77777777" w:rsidR="00125AB2" w:rsidRDefault="00125A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ＭＳ Ｐゴシック">
    <w:panose1 w:val="00000000000000000000"/>
    <w:charset w:val="80"/>
    <w:family w:val="roman"/>
    <w:notTrueType/>
    <w:pitch w:val="default"/>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5B8F97" w14:textId="77777777" w:rsidR="00125AB2" w:rsidRDefault="00125AB2">
      <w:r>
        <w:separator/>
      </w:r>
    </w:p>
  </w:footnote>
  <w:footnote w:type="continuationSeparator" w:id="0">
    <w:p w14:paraId="0BE00DEA" w14:textId="77777777" w:rsidR="00125AB2" w:rsidRDefault="00125A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09EE28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BB9"/>
    <w:rsid w:val="00011C8B"/>
    <w:rsid w:val="00125AB2"/>
    <w:rsid w:val="00484148"/>
    <w:rsid w:val="004E29B3"/>
    <w:rsid w:val="00590D07"/>
    <w:rsid w:val="006518FF"/>
    <w:rsid w:val="00784D58"/>
    <w:rsid w:val="008B0753"/>
    <w:rsid w:val="008D6863"/>
    <w:rsid w:val="00900543"/>
    <w:rsid w:val="00942AED"/>
    <w:rsid w:val="009D142D"/>
    <w:rsid w:val="009E6058"/>
    <w:rsid w:val="00B86B75"/>
    <w:rsid w:val="00BC170B"/>
    <w:rsid w:val="00BC48D5"/>
    <w:rsid w:val="00C060A3"/>
    <w:rsid w:val="00C36279"/>
    <w:rsid w:val="00C47E2D"/>
    <w:rsid w:val="00DD5979"/>
    <w:rsid w:val="00E315A3"/>
    <w:rsid w:val="00F31817"/>
    <w:rsid w:val="00FB6F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62AA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qFormat="1"/>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semiHidden/>
    <w:unhideWhenUsed/>
    <w:rsid w:val="00C47E2D"/>
    <w:rPr>
      <w:sz w:val="18"/>
      <w:szCs w:val="18"/>
    </w:rPr>
  </w:style>
  <w:style w:type="paragraph" w:styleId="Textocomentario">
    <w:name w:val="annotation text"/>
    <w:basedOn w:val="Normal"/>
    <w:link w:val="TextocomentarioCar"/>
    <w:semiHidden/>
    <w:unhideWhenUsed/>
    <w:rsid w:val="00C47E2D"/>
    <w:pPr>
      <w:spacing w:line="240" w:lineRule="auto"/>
    </w:pPr>
    <w:rPr>
      <w:sz w:val="24"/>
    </w:rPr>
  </w:style>
  <w:style w:type="character" w:customStyle="1" w:styleId="TextocomentarioCar">
    <w:name w:val="Texto comentario Car"/>
    <w:basedOn w:val="Fuentedeprrafopredeter"/>
    <w:link w:val="Textocomentario"/>
    <w:semiHidden/>
    <w:rsid w:val="00C47E2D"/>
  </w:style>
  <w:style w:type="paragraph" w:styleId="Asuntodelcomentario">
    <w:name w:val="annotation subject"/>
    <w:basedOn w:val="Textocomentario"/>
    <w:next w:val="Textocomentario"/>
    <w:link w:val="AsuntodelcomentarioCar"/>
    <w:semiHidden/>
    <w:unhideWhenUsed/>
    <w:rsid w:val="00C47E2D"/>
    <w:rPr>
      <w:b/>
      <w:bCs/>
      <w:sz w:val="20"/>
      <w:szCs w:val="20"/>
    </w:rPr>
  </w:style>
  <w:style w:type="character" w:customStyle="1" w:styleId="AsuntodelcomentarioCar">
    <w:name w:val="Asunto del comentario Car"/>
    <w:basedOn w:val="TextocomentarioCar"/>
    <w:link w:val="Asuntodelcomentario"/>
    <w:semiHidden/>
    <w:rsid w:val="00C47E2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pei.csic.es/database.html" TargetMode="External"/><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1064</Words>
  <Characters>5854</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Guillermo Gea Izquierdo</cp:lastModifiedBy>
  <cp:revision>14</cp:revision>
  <dcterms:created xsi:type="dcterms:W3CDTF">2019-07-15T14:50:00Z</dcterms:created>
  <dcterms:modified xsi:type="dcterms:W3CDTF">2019-07-30T09:38:00Z</dcterms:modified>
</cp:coreProperties>
</file>