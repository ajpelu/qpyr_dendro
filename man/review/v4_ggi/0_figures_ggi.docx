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9386EA" w14:textId="77777777" w:rsidR="00FB4591" w:rsidRDefault="007E1515">
      <w:r>
        <w:rPr>
          <w:b/>
        </w:rPr>
        <w:t>Figure 1</w:t>
      </w:r>
      <w:r>
        <w:t xml:space="preserve">. Distribution of </w:t>
      </w:r>
      <w:r>
        <w:rPr>
          <w:i/>
        </w:rPr>
        <w:t>Quercus pyrenaica</w:t>
      </w:r>
      <w:r>
        <w:t xml:space="preserve"> forests in the Iberian Peninsula (a) and in Sierra Nevada mountain range (b). Different colours indicate oak population cluster’s identified in Sierra Nevada (Pérez-Luque et al. 2015).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 (IECA 2009).</w:t>
      </w:r>
    </w:p>
    <w:p w14:paraId="51ABABBA" w14:textId="77777777" w:rsidR="00FB4591" w:rsidRDefault="007E1515">
      <w:pPr>
        <w:pStyle w:val="Textodecuerpo"/>
      </w:pPr>
      <w:r>
        <w:rPr>
          <w:noProof/>
          <w:lang w:val="es-ES" w:eastAsia="es-ES"/>
        </w:rPr>
        <w:drawing>
          <wp:inline distT="0" distB="0" distL="0" distR="0" wp14:anchorId="59283AAC" wp14:editId="775FC667">
            <wp:extent cx="5049471" cy="71437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_v2.jpg"/>
                    <pic:cNvPicPr>
                      <a:picLocks noChangeAspect="1" noChangeArrowheads="1"/>
                    </pic:cNvPicPr>
                  </pic:nvPicPr>
                  <pic:blipFill>
                    <a:blip r:embed="rId8"/>
                    <a:stretch>
                      <a:fillRect/>
                    </a:stretch>
                  </pic:blipFill>
                  <pic:spPr bwMode="auto">
                    <a:xfrm>
                      <a:off x="0" y="0"/>
                      <a:ext cx="5049471" cy="7143750"/>
                    </a:xfrm>
                    <a:prstGeom prst="rect">
                      <a:avLst/>
                    </a:prstGeom>
                    <a:noFill/>
                    <a:ln w="9525">
                      <a:noFill/>
                      <a:headEnd/>
                      <a:tailEnd/>
                    </a:ln>
                  </pic:spPr>
                </pic:pic>
              </a:graphicData>
            </a:graphic>
          </wp:inline>
        </w:drawing>
      </w:r>
    </w:p>
    <w:p w14:paraId="41E7EDEA" w14:textId="77777777" w:rsidR="00FB4591" w:rsidRDefault="00FB4591">
      <w:pPr>
        <w:pStyle w:val="Ttulo5"/>
      </w:pPr>
      <w:bookmarkStart w:id="0" w:name="section"/>
      <w:bookmarkEnd w:id="0"/>
    </w:p>
    <w:p w14:paraId="799F00B2" w14:textId="77777777" w:rsidR="00FB4591" w:rsidRDefault="007E1515">
      <w:r>
        <w:rPr>
          <w:b/>
        </w:rPr>
        <w:t>Figure 2.</w:t>
      </w:r>
      <w:r>
        <w:t xml:space="preserve"> EVI standardized anomaly during the period 2000-2016 for northern and southern populations. Error bars show standard error. See main text for details on EVI calculation.</w:t>
      </w:r>
    </w:p>
    <w:p w14:paraId="63EAB2EF" w14:textId="77777777" w:rsidR="00FB4591" w:rsidRDefault="007E1515">
      <w:pPr>
        <w:pStyle w:val="Textodecuerpo"/>
      </w:pPr>
      <w:r>
        <w:rPr>
          <w:noProof/>
          <w:lang w:val="es-ES" w:eastAsia="es-ES"/>
        </w:rPr>
        <w:drawing>
          <wp:inline distT="0" distB="0" distL="0" distR="0" wp14:anchorId="304B492B" wp14:editId="5342B1E3">
            <wp:extent cx="6324600" cy="6324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out_plot-1.png"/>
                    <pic:cNvPicPr>
                      <a:picLocks noChangeAspect="1" noChangeArrowheads="1"/>
                    </pic:cNvPicPr>
                  </pic:nvPicPr>
                  <pic:blipFill>
                    <a:blip r:embed="rId9"/>
                    <a:stretch>
                      <a:fillRect/>
                    </a:stretch>
                  </pic:blipFill>
                  <pic:spPr bwMode="auto">
                    <a:xfrm>
                      <a:off x="0" y="0"/>
                      <a:ext cx="6324600" cy="6324600"/>
                    </a:xfrm>
                    <a:prstGeom prst="rect">
                      <a:avLst/>
                    </a:prstGeom>
                    <a:noFill/>
                    <a:ln w="9525">
                      <a:noFill/>
                      <a:headEnd/>
                      <a:tailEnd/>
                    </a:ln>
                  </pic:spPr>
                </pic:pic>
              </a:graphicData>
            </a:graphic>
          </wp:inline>
        </w:drawing>
      </w:r>
    </w:p>
    <w:p w14:paraId="3DDF67D8" w14:textId="77777777" w:rsidR="00FB4591" w:rsidRDefault="00FB4591">
      <w:pPr>
        <w:pStyle w:val="Ttulo5"/>
      </w:pPr>
      <w:bookmarkStart w:id="1" w:name="section-1"/>
      <w:bookmarkEnd w:id="1"/>
    </w:p>
    <w:p w14:paraId="3E9FAE53" w14:textId="77777777" w:rsidR="00FB4591" w:rsidRDefault="007E1515">
      <w:r>
        <w:rPr>
          <w:b/>
        </w:rPr>
        <w:t>Figure 3.</w:t>
      </w:r>
      <w:r>
        <w:t xml:space="preserve"> Percentage of pixels showing browning, greenning or no-changes during the 2005 and 2012 drought events according to EVI standardized anomalies. See main text for an explanation of greenning and browning.</w:t>
      </w:r>
    </w:p>
    <w:p w14:paraId="0EEF6C5D" w14:textId="77777777" w:rsidR="00FB4591" w:rsidRDefault="007E1515">
      <w:pPr>
        <w:pStyle w:val="Textodecuerpo"/>
      </w:pPr>
      <w:r>
        <w:rPr>
          <w:noProof/>
          <w:lang w:val="es-ES" w:eastAsia="es-ES"/>
        </w:rPr>
        <w:drawing>
          <wp:inline distT="0" distB="0" distL="0" distR="0" wp14:anchorId="40AF454E" wp14:editId="1F029422">
            <wp:extent cx="6324600" cy="6324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out_plot-24-1.png"/>
                    <pic:cNvPicPr>
                      <a:picLocks noChangeAspect="1" noChangeArrowheads="1"/>
                    </pic:cNvPicPr>
                  </pic:nvPicPr>
                  <pic:blipFill>
                    <a:blip r:embed="rId10"/>
                    <a:stretch>
                      <a:fillRect/>
                    </a:stretch>
                  </pic:blipFill>
                  <pic:spPr bwMode="auto">
                    <a:xfrm>
                      <a:off x="0" y="0"/>
                      <a:ext cx="6324600" cy="6324600"/>
                    </a:xfrm>
                    <a:prstGeom prst="rect">
                      <a:avLst/>
                    </a:prstGeom>
                    <a:noFill/>
                    <a:ln w="9525">
                      <a:noFill/>
                      <a:headEnd/>
                      <a:tailEnd/>
                    </a:ln>
                  </pic:spPr>
                </pic:pic>
              </a:graphicData>
            </a:graphic>
          </wp:inline>
        </w:drawing>
      </w:r>
    </w:p>
    <w:p w14:paraId="121CE6D5" w14:textId="77777777" w:rsidR="00FB4591" w:rsidRDefault="00FB4591">
      <w:pPr>
        <w:pStyle w:val="Ttulo5"/>
      </w:pPr>
      <w:bookmarkStart w:id="2" w:name="section-2"/>
      <w:bookmarkEnd w:id="2"/>
    </w:p>
    <w:p w14:paraId="79D031F2" w14:textId="77777777" w:rsidR="00FB4591" w:rsidRDefault="007E1515">
      <w:r>
        <w:rPr>
          <w:b/>
        </w:rPr>
        <w:t>Figure 4.</w:t>
      </w:r>
      <w:r>
        <w:t xml:space="preserve"> Basal Area Increment (BAI) chronologies of </w:t>
      </w:r>
      <w:r>
        <w:rPr>
          <w:i/>
        </w:rPr>
        <w:t>Q. pyrenaica</w:t>
      </w:r>
      <w:r>
        <w:t xml:space="preserve"> for northern population (SJ; </w:t>
      </w:r>
      <w:r>
        <w:rPr>
          <w:i/>
        </w:rPr>
        <w:t>orange</w:t>
      </w:r>
      <w:r>
        <w:t xml:space="preserve">) and southern ones: low-elevation (CA-Low; </w:t>
      </w:r>
      <w:r>
        <w:rPr>
          <w:i/>
        </w:rPr>
        <w:t>blue</w:t>
      </w:r>
      <w:r>
        <w:t xml:space="preserve">) and high-elevation (CA-High, </w:t>
      </w:r>
      <w:r>
        <w:rPr>
          <w:i/>
        </w:rPr>
        <w:t>black</w:t>
      </w:r>
      <w:r>
        <w:t xml:space="preserve">) sites. Shading areas </w:t>
      </w:r>
      <w:commentRangeStart w:id="3"/>
      <w:r>
        <w:t xml:space="preserve">correspond to standard error of the mean. Number of series are displayed in the upper plot. We only show years replicated with # series &gt; 5. Linear trends since 1975 are shown all sites (numbers indicate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asterisks </w:t>
      </w:r>
      <w:commentRangeEnd w:id="3"/>
      <w:r>
        <w:rPr>
          <w:rStyle w:val="Refdecomentario"/>
        </w:rPr>
        <w:commentReference w:id="3"/>
      </w:r>
      <w:r>
        <w:t xml:space="preserve">indicate significant linear trend, </w:t>
      </w:r>
      <w:r>
        <w:rPr>
          <w:i/>
        </w:rPr>
        <w:t>p &lt; 0.001</w:t>
      </w:r>
      <w:r>
        <w:t>).</w:t>
      </w:r>
    </w:p>
    <w:p w14:paraId="43191670" w14:textId="77777777" w:rsidR="00FB4591" w:rsidRDefault="007E1515">
      <w:pPr>
        <w:pStyle w:val="Textodecuerpo"/>
      </w:pPr>
      <w:r>
        <w:rPr>
          <w:noProof/>
          <w:lang w:val="es-ES" w:eastAsia="es-ES"/>
        </w:rPr>
        <w:drawing>
          <wp:inline distT="0" distB="0" distL="0" distR="0" wp14:anchorId="40F9AB2D" wp14:editId="4528BA7C">
            <wp:extent cx="6324600" cy="451757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out_plot-28-1.png"/>
                    <pic:cNvPicPr>
                      <a:picLocks noChangeAspect="1" noChangeArrowheads="1"/>
                    </pic:cNvPicPr>
                  </pic:nvPicPr>
                  <pic:blipFill>
                    <a:blip r:embed="rId12"/>
                    <a:stretch>
                      <a:fillRect/>
                    </a:stretch>
                  </pic:blipFill>
                  <pic:spPr bwMode="auto">
                    <a:xfrm>
                      <a:off x="0" y="0"/>
                      <a:ext cx="6324600" cy="4517571"/>
                    </a:xfrm>
                    <a:prstGeom prst="rect">
                      <a:avLst/>
                    </a:prstGeom>
                    <a:noFill/>
                    <a:ln w="9525">
                      <a:noFill/>
                      <a:headEnd/>
                      <a:tailEnd/>
                    </a:ln>
                  </pic:spPr>
                </pic:pic>
              </a:graphicData>
            </a:graphic>
          </wp:inline>
        </w:drawing>
      </w:r>
    </w:p>
    <w:p w14:paraId="347E948A" w14:textId="77777777" w:rsidR="00FB4591" w:rsidRDefault="00FB4591">
      <w:pPr>
        <w:pStyle w:val="Ttulo5"/>
      </w:pPr>
      <w:bookmarkStart w:id="4" w:name="section-3"/>
      <w:bookmarkEnd w:id="4"/>
    </w:p>
    <w:p w14:paraId="77154167" w14:textId="77777777" w:rsidR="00FB4591" w:rsidRDefault="007E1515">
      <w:r>
        <w:rPr>
          <w:b/>
        </w:rPr>
        <w:t>Figure 5.</w:t>
      </w:r>
      <w:r>
        <w:t xml:space="preserve"> Comparison of median growth change (</w:t>
      </w:r>
      <m:oMath>
        <m:r>
          <w:rPr>
            <w:rFonts w:ascii="Cambria Math" w:hAnsi="Cambria Math"/>
          </w:rPr>
          <m:t>GC</m:t>
        </m:r>
      </m:oMath>
      <w:r>
        <w:t xml:space="preserve">) following Nowacki and Abrams (1997) for </w:t>
      </w:r>
      <w:r>
        <w:rPr>
          <w:i/>
        </w:rPr>
        <w:t>Q. pyrenaica</w:t>
      </w:r>
      <w:r>
        <w:t xml:space="preserve"> sites. Dashed black lines indicate a threshold of 50 % of GC (see material and methods). Note that y-axes do </w:t>
      </w:r>
      <w:commentRangeStart w:id="5"/>
      <w:r>
        <w:t>not correspond in all of the three panels for the sake of clarity.</w:t>
      </w:r>
      <w:commentRangeEnd w:id="5"/>
      <w:r w:rsidR="00156CF4">
        <w:rPr>
          <w:rStyle w:val="Refdecomentario"/>
        </w:rPr>
        <w:commentReference w:id="5"/>
      </w:r>
    </w:p>
    <w:p w14:paraId="057B135E" w14:textId="77777777" w:rsidR="00FB4591" w:rsidRDefault="007E1515">
      <w:pPr>
        <w:pStyle w:val="Textodecuerpo"/>
      </w:pPr>
      <w:r>
        <w:rPr>
          <w:noProof/>
          <w:lang w:val="es-ES" w:eastAsia="es-ES"/>
        </w:rPr>
        <w:drawing>
          <wp:inline distT="0" distB="0" distL="0" distR="0" wp14:anchorId="4686F86B" wp14:editId="42F504C0">
            <wp:extent cx="6324600" cy="63246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1.png"/>
                    <pic:cNvPicPr>
                      <a:picLocks noChangeAspect="1" noChangeArrowheads="1"/>
                    </pic:cNvPicPr>
                  </pic:nvPicPr>
                  <pic:blipFill>
                    <a:blip r:embed="rId13"/>
                    <a:stretch>
                      <a:fillRect/>
                    </a:stretch>
                  </pic:blipFill>
                  <pic:spPr bwMode="auto">
                    <a:xfrm>
                      <a:off x="0" y="0"/>
                      <a:ext cx="6324600" cy="6324600"/>
                    </a:xfrm>
                    <a:prstGeom prst="rect">
                      <a:avLst/>
                    </a:prstGeom>
                    <a:noFill/>
                    <a:ln w="9525">
                      <a:noFill/>
                      <a:headEnd/>
                      <a:tailEnd/>
                    </a:ln>
                  </pic:spPr>
                </pic:pic>
              </a:graphicData>
            </a:graphic>
          </wp:inline>
        </w:drawing>
      </w:r>
    </w:p>
    <w:p w14:paraId="5DA2B5DE" w14:textId="77777777" w:rsidR="00FB4591" w:rsidRDefault="00FB4591">
      <w:pPr>
        <w:pStyle w:val="Ttulo5"/>
      </w:pPr>
      <w:bookmarkStart w:id="6" w:name="section-4"/>
      <w:bookmarkEnd w:id="6"/>
    </w:p>
    <w:p w14:paraId="4627F2BE" w14:textId="77777777" w:rsidR="00FB4591" w:rsidRDefault="007E1515">
      <w:commentRangeStart w:id="7"/>
      <w:r>
        <w:rPr>
          <w:b/>
        </w:rPr>
        <w:t>Figure 6.</w:t>
      </w:r>
      <w:r>
        <w:t xml:space="preserve"> Resilience metrics of the tree-growth for the most severe drought events (as from Table S3). </w:t>
      </w:r>
      <w:r>
        <w:rPr>
          <w:i/>
        </w:rPr>
        <w:t>Left</w:t>
      </w:r>
      <w:r>
        <w:t>: Resistance (</w:t>
      </w:r>
      <w:r>
        <w:rPr>
          <w:i/>
        </w:rPr>
        <w:t>Rt</w:t>
      </w:r>
      <w:r>
        <w:t xml:space="preserve">); </w:t>
      </w:r>
      <w:r>
        <w:rPr>
          <w:i/>
        </w:rPr>
        <w:t>Center</w:t>
      </w:r>
      <w:r>
        <w:t>: Recovery (</w:t>
      </w:r>
      <w:r>
        <w:rPr>
          <w:i/>
        </w:rPr>
        <w:t>Rc</w:t>
      </w:r>
      <w:r>
        <w:t xml:space="preserve">); </w:t>
      </w:r>
      <w:r>
        <w:rPr>
          <w:i/>
        </w:rPr>
        <w:t>Right</w:t>
      </w:r>
      <w:r>
        <w:t>: Resilience (</w:t>
      </w:r>
      <w:r>
        <w:rPr>
          <w:i/>
        </w:rPr>
        <w:t>Rs</w:t>
      </w:r>
      <w:r>
        <w:t xml:space="preserve">). Points indicate average of resilience metrics for </w:t>
      </w:r>
      <w:commentRangeEnd w:id="7"/>
      <w:r w:rsidR="00DF16D8">
        <w:rPr>
          <w:rStyle w:val="Refdecomentario"/>
        </w:rPr>
        <w:commentReference w:id="7"/>
      </w:r>
      <w:r>
        <w:t>all populations. Error bar corresponds standard error. Resilience metrics were computed for each population (sample depth &gt; 10) and drought event.</w:t>
      </w:r>
    </w:p>
    <w:p w14:paraId="05984ED9" w14:textId="77777777" w:rsidR="00FB4591" w:rsidRDefault="007E1515">
      <w:pPr>
        <w:pStyle w:val="Textodecuerpo"/>
      </w:pPr>
      <w:r>
        <w:rPr>
          <w:noProof/>
          <w:lang w:val="es-ES" w:eastAsia="es-ES"/>
        </w:rPr>
        <w:drawing>
          <wp:inline distT="0" distB="0" distL="0" distR="0" wp14:anchorId="4CC41875" wp14:editId="19EB3120">
            <wp:extent cx="6324600" cy="42164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37-1.png"/>
                    <pic:cNvPicPr>
                      <a:picLocks noChangeAspect="1" noChangeArrowheads="1"/>
                    </pic:cNvPicPr>
                  </pic:nvPicPr>
                  <pic:blipFill>
                    <a:blip r:embed="rId14"/>
                    <a:stretch>
                      <a:fillRect/>
                    </a:stretch>
                  </pic:blipFill>
                  <pic:spPr bwMode="auto">
                    <a:xfrm>
                      <a:off x="0" y="0"/>
                      <a:ext cx="6324600" cy="4216400"/>
                    </a:xfrm>
                    <a:prstGeom prst="rect">
                      <a:avLst/>
                    </a:prstGeom>
                    <a:noFill/>
                    <a:ln w="9525">
                      <a:noFill/>
                      <a:headEnd/>
                      <a:tailEnd/>
                    </a:ln>
                  </pic:spPr>
                </pic:pic>
              </a:graphicData>
            </a:graphic>
          </wp:inline>
        </w:drawing>
      </w:r>
    </w:p>
    <w:p w14:paraId="3F159CEB" w14:textId="77777777" w:rsidR="00FB4591" w:rsidRDefault="00FB4591">
      <w:pPr>
        <w:pStyle w:val="Ttulo5"/>
      </w:pPr>
      <w:bookmarkStart w:id="8" w:name="section-5"/>
      <w:bookmarkEnd w:id="8"/>
    </w:p>
    <w:p w14:paraId="3B31C527" w14:textId="77777777" w:rsidR="00FB4591" w:rsidRDefault="007E1515">
      <w:r>
        <w:rPr>
          <w:b/>
        </w:rPr>
        <w:t>Figure 7.</w:t>
      </w:r>
      <w:r>
        <w:t xml:space="preserve"> Response </w:t>
      </w:r>
      <w:r>
        <w:rPr>
          <w:i/>
        </w:rPr>
        <w:t>Q. pyrenaica</w:t>
      </w:r>
      <w:r>
        <w:t xml:space="preserve"> forests to drought in terms of resistance, recovery and resilience of greenness (EVI; left-plots) and tree growth (BAI; right-plots) for the years 2005 and 2012. For EVI we compared northern populations (</w:t>
      </w:r>
      <w:r>
        <w:rPr>
          <w:i/>
        </w:rPr>
        <w:t>black fill circle</w:t>
      </w:r>
      <w:r>
        <w:t>) with southern ones (</w:t>
      </w:r>
      <w:r>
        <w:rPr>
          <w:i/>
        </w:rPr>
        <w:t>blue empty circle</w:t>
      </w:r>
      <w:r>
        <w:t xml:space="preserve">). For BAI we compared the northern population (San Juan, SJ; </w:t>
      </w:r>
      <w:r>
        <w:rPr>
          <w:i/>
        </w:rPr>
        <w:t>black triangle</w:t>
      </w:r>
      <w:r>
        <w:t xml:space="preserve">) with the two southerns populations: Cáñar-High (CA-High; </w:t>
      </w:r>
      <w:r>
        <w:rPr>
          <w:i/>
        </w:rPr>
        <w:t>blue empty squares</w:t>
      </w:r>
      <w:r>
        <w:t xml:space="preserve">) and Cáñar-Low (CA-Low; </w:t>
      </w:r>
      <w:r>
        <w:rPr>
          <w:i/>
        </w:rPr>
        <w:t>blue fill squares</w:t>
      </w:r>
      <w:r>
        <w:t xml:space="preserve">). Different letters above error bars indicate significant </w:t>
      </w:r>
      <w:r>
        <w:rPr>
          <w:i/>
        </w:rPr>
        <w:t>post hoc</w:t>
      </w:r>
      <w:r>
        <w:t xml:space="preserve"> differences between groups (see material and methods).</w:t>
      </w:r>
    </w:p>
    <w:p w14:paraId="7F654494" w14:textId="77777777" w:rsidR="00FB4591" w:rsidRDefault="007E1515">
      <w:pPr>
        <w:pStyle w:val="Textodecuerpo"/>
      </w:pPr>
      <w:r>
        <w:rPr>
          <w:noProof/>
          <w:lang w:val="es-ES" w:eastAsia="es-ES"/>
        </w:rPr>
        <w:drawing>
          <wp:inline distT="0" distB="0" distL="0" distR="0" wp14:anchorId="6EC84C53" wp14:editId="1524F2BB">
            <wp:extent cx="6324600" cy="6324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43-1.png"/>
                    <pic:cNvPicPr>
                      <a:picLocks noChangeAspect="1" noChangeArrowheads="1"/>
                    </pic:cNvPicPr>
                  </pic:nvPicPr>
                  <pic:blipFill>
                    <a:blip r:embed="rId15"/>
                    <a:stretch>
                      <a:fillRect/>
                    </a:stretch>
                  </pic:blipFill>
                  <pic:spPr bwMode="auto">
                    <a:xfrm>
                      <a:off x="0" y="0"/>
                      <a:ext cx="6324600" cy="6324600"/>
                    </a:xfrm>
                    <a:prstGeom prst="rect">
                      <a:avLst/>
                    </a:prstGeom>
                    <a:noFill/>
                    <a:ln w="9525">
                      <a:noFill/>
                      <a:headEnd/>
                      <a:tailEnd/>
                    </a:ln>
                  </pic:spPr>
                </pic:pic>
              </a:graphicData>
            </a:graphic>
          </wp:inline>
        </w:drawing>
      </w:r>
    </w:p>
    <w:p w14:paraId="6B04D2AE" w14:textId="77777777" w:rsidR="00FB4591" w:rsidRDefault="00FB4591">
      <w:pPr>
        <w:pStyle w:val="Ttulo5"/>
      </w:pPr>
      <w:bookmarkStart w:id="9" w:name="section-6"/>
      <w:bookmarkEnd w:id="9"/>
    </w:p>
    <w:p w14:paraId="33135339" w14:textId="77777777" w:rsidR="00FB4591" w:rsidRDefault="007E1515">
      <w:r>
        <w:rPr>
          <w:b/>
        </w:rPr>
        <w:t>Figure 8.</w:t>
      </w:r>
      <w:r>
        <w:t xml:space="preserve"> Correlation coefficients obtained by relating tree-ring residual chronologies (RWI) of </w:t>
      </w:r>
      <w:r>
        <w:rPr>
          <w:i/>
        </w:rPr>
        <w:t>Q. pyrenaica</w:t>
      </w:r>
      <w:r>
        <w:t xml:space="preserve"> and monthly climatic data: precipitation and 6-month SPEI (a), minimun (b) and maximun (c) temperatures. </w:t>
      </w:r>
      <w:r>
        <w:rPr>
          <w:i/>
        </w:rPr>
        <w:t>green</w:t>
      </w:r>
      <w:r>
        <w:t xml:space="preserve"> bars: northern site (SJ); </w:t>
      </w:r>
      <w:r>
        <w:rPr>
          <w:i/>
        </w:rPr>
        <w:t>light blue</w:t>
      </w:r>
      <w:r>
        <w:t xml:space="preserve"> bars: low-elevation southern site (CA-Low); and </w:t>
      </w:r>
      <w:r>
        <w:rPr>
          <w:i/>
        </w:rPr>
        <w:t>dark blue</w:t>
      </w:r>
      <w:r>
        <w:t xml:space="preserve"> bars: high-elevation shouthern site (CA-High). Asteriks indicate significant (</w:t>
      </w:r>
      <m:oMath>
        <m:r>
          <w:rPr>
            <w:rFonts w:ascii="Cambria Math" w:hAnsi="Cambria Math"/>
          </w:rPr>
          <m:t>P&lt;0.05</m:t>
        </m:r>
      </m:oMath>
      <w:r>
        <w:t>) correlation coefficients.</w:t>
      </w:r>
    </w:p>
    <w:p w14:paraId="076C8ED9" w14:textId="77777777" w:rsidR="00FB4591" w:rsidRDefault="007E1515">
      <w:pPr>
        <w:pStyle w:val="Textodecuerpo"/>
      </w:pPr>
      <w:r>
        <w:rPr>
          <w:noProof/>
          <w:lang w:val="es-ES" w:eastAsia="es-ES"/>
        </w:rPr>
        <w:drawing>
          <wp:inline distT="0" distB="0" distL="0" distR="0" wp14:anchorId="4580BD09" wp14:editId="76E0D895">
            <wp:extent cx="6324600" cy="6324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48-1.png"/>
                    <pic:cNvPicPr>
                      <a:picLocks noChangeAspect="1" noChangeArrowheads="1"/>
                    </pic:cNvPicPr>
                  </pic:nvPicPr>
                  <pic:blipFill>
                    <a:blip r:embed="rId16"/>
                    <a:stretch>
                      <a:fillRect/>
                    </a:stretch>
                  </pic:blipFill>
                  <pic:spPr bwMode="auto">
                    <a:xfrm>
                      <a:off x="0" y="0"/>
                      <a:ext cx="6324600" cy="6324600"/>
                    </a:xfrm>
                    <a:prstGeom prst="rect">
                      <a:avLst/>
                    </a:prstGeom>
                    <a:noFill/>
                    <a:ln w="9525">
                      <a:noFill/>
                      <a:headEnd/>
                      <a:tailEnd/>
                    </a:ln>
                  </pic:spPr>
                </pic:pic>
              </a:graphicData>
            </a:graphic>
          </wp:inline>
        </w:drawing>
      </w:r>
    </w:p>
    <w:p w14:paraId="6AB0C5D7" w14:textId="77777777" w:rsidR="00FB4591" w:rsidRDefault="00FB4591">
      <w:pPr>
        <w:pStyle w:val="Ttulo5"/>
      </w:pPr>
      <w:bookmarkStart w:id="10" w:name="section-7"/>
      <w:bookmarkEnd w:id="10"/>
    </w:p>
    <w:p w14:paraId="1AA2ACFD" w14:textId="77777777" w:rsidR="00FB4591" w:rsidRDefault="007E1515">
      <w:r>
        <w:rPr>
          <w:b/>
        </w:rPr>
        <w:t>Figure S1.</w:t>
      </w:r>
      <w:r>
        <w:t xml:space="preserve"> Temporal evolution of cumulative precipitation (hydrological year) during the period 1950-2017. Points represent mean and errorbars standard error. </w:t>
      </w:r>
      <w:r>
        <w:rPr>
          <w:i/>
        </w:rPr>
        <w:t>Black</w:t>
      </w:r>
      <w:r>
        <w:t xml:space="preserve"> line indicates mean for the whole period (584.9060741 mm). </w:t>
      </w:r>
      <w:r>
        <w:rPr>
          <w:i/>
        </w:rPr>
        <w:t>Red</w:t>
      </w:r>
      <w:r>
        <w:t xml:space="preserve"> lines represent -1 and -2 standard deviation (</w:t>
      </w:r>
      <w:r>
        <w:rPr>
          <w:i/>
        </w:rPr>
        <w:t>dotted</w:t>
      </w:r>
      <w:r>
        <w:t xml:space="preserve"> and </w:t>
      </w:r>
      <w:r>
        <w:rPr>
          <w:i/>
        </w:rPr>
        <w:t>dashed</w:t>
      </w:r>
      <w:r>
        <w:t xml:space="preserve"> lines respectively). </w:t>
      </w:r>
      <w:r>
        <w:rPr>
          <w:i/>
        </w:rPr>
        <w:t>Blue</w:t>
      </w:r>
      <w:r>
        <w:t xml:space="preserve"> lines represent +1 and +2 standard deviation (</w:t>
      </w:r>
      <w:r>
        <w:rPr>
          <w:i/>
        </w:rPr>
        <w:t>dotted</w:t>
      </w:r>
      <w:r>
        <w:t xml:space="preserve"> and </w:t>
      </w:r>
      <w:r>
        <w:rPr>
          <w:i/>
        </w:rPr>
        <w:t>dashed</w:t>
      </w:r>
      <w:r>
        <w:t xml:space="preserve"> lines respectively). Years with average values below -1SD are labelled. Data from 28 meteorological stations distributed around Sierra Nevada area (from National Spanish Meteorological Services, AEMET). </w:t>
      </w:r>
      <w:r>
        <w:rPr>
          <w:b/>
          <w:i/>
        </w:rPr>
        <w:t>Inset plot</w:t>
      </w:r>
      <w:r>
        <w:t>: cumulative precipitation during the hydrological years 2004-2005 (</w:t>
      </w:r>
      <w:r>
        <w:rPr>
          <w:i/>
        </w:rPr>
        <w:t>blue line</w:t>
      </w:r>
      <w:r>
        <w:t>) and 2011-2012 (</w:t>
      </w:r>
      <w:r>
        <w:rPr>
          <w:i/>
        </w:rPr>
        <w:t>red line</w:t>
      </w:r>
      <w:r>
        <w:t>). The boxplot representing the average from 1950-2015 period. Data from meteorological station Granada, Base Aérea.</w:t>
      </w:r>
    </w:p>
    <w:p w14:paraId="6DD31E41" w14:textId="77777777" w:rsidR="00FB4591" w:rsidRDefault="007E1515">
      <w:pPr>
        <w:pStyle w:val="Textodecuerpo"/>
      </w:pPr>
      <w:r>
        <w:rPr>
          <w:noProof/>
          <w:lang w:val="es-ES" w:eastAsia="es-ES"/>
        </w:rPr>
        <w:drawing>
          <wp:inline distT="0" distB="0" distL="0" distR="0" wp14:anchorId="2AE1D5EC" wp14:editId="34D89A13">
            <wp:extent cx="6324600" cy="361405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53-1.png"/>
                    <pic:cNvPicPr>
                      <a:picLocks noChangeAspect="1" noChangeArrowheads="1"/>
                    </pic:cNvPicPr>
                  </pic:nvPicPr>
                  <pic:blipFill>
                    <a:blip r:embed="rId17"/>
                    <a:stretch>
                      <a:fillRect/>
                    </a:stretch>
                  </pic:blipFill>
                  <pic:spPr bwMode="auto">
                    <a:xfrm>
                      <a:off x="0" y="0"/>
                      <a:ext cx="6324600" cy="3614057"/>
                    </a:xfrm>
                    <a:prstGeom prst="rect">
                      <a:avLst/>
                    </a:prstGeom>
                    <a:noFill/>
                    <a:ln w="9525">
                      <a:noFill/>
                      <a:headEnd/>
                      <a:tailEnd/>
                    </a:ln>
                  </pic:spPr>
                </pic:pic>
              </a:graphicData>
            </a:graphic>
          </wp:inline>
        </w:drawing>
      </w:r>
    </w:p>
    <w:p w14:paraId="573C943B" w14:textId="77777777" w:rsidR="00FB4591" w:rsidRDefault="00FB4591">
      <w:pPr>
        <w:pStyle w:val="Ttulo5"/>
      </w:pPr>
      <w:bookmarkStart w:id="11" w:name="section-8"/>
      <w:bookmarkEnd w:id="11"/>
    </w:p>
    <w:p w14:paraId="4A0F7592" w14:textId="1B93E7BF" w:rsidR="00FB4591" w:rsidRDefault="007E1515">
      <w:r>
        <w:rPr>
          <w:b/>
        </w:rPr>
        <w:t>Figure S2</w:t>
      </w:r>
      <w:r>
        <w:t xml:space="preserve">. Drought severity in </w:t>
      </w:r>
      <w:del w:id="12" w:author="Guillermo Gea Izquierdo" w:date="2019-05-27T15:33:00Z">
        <w:r w:rsidDel="00FD4AE7">
          <w:delText xml:space="preserve">the </w:delText>
        </w:r>
      </w:del>
      <w:bookmarkStart w:id="13" w:name="_GoBack"/>
      <w:bookmarkEnd w:id="13"/>
      <w:r>
        <w:t>Sierra Nevada for the 1901-2016 period based on the Standardised Precipitation-Evapotranspiration Index (SPEI). Data from Global SPEI database (</w:t>
      </w:r>
      <w:hyperlink r:id="rId18">
        <w:r>
          <w:rPr>
            <w:rStyle w:val="Hipervnculo"/>
          </w:rPr>
          <w:t>http://spei.csic.es/database.html</w:t>
        </w:r>
      </w:hyperlink>
      <w:r>
        <w:t>). We obtanied the SPEI data for a 12 month scale and for all 0.5º grid cells covering Sierra Nevada. Horizontal gray bars indicate 2005 and 2012 year.</w:t>
      </w:r>
    </w:p>
    <w:p w14:paraId="4E1E4F95" w14:textId="77777777" w:rsidR="00FB4591" w:rsidRDefault="007E1515">
      <w:pPr>
        <w:pStyle w:val="Textodecuerpo"/>
      </w:pPr>
      <w:r>
        <w:rPr>
          <w:noProof/>
          <w:lang w:val="es-ES" w:eastAsia="es-ES"/>
        </w:rPr>
        <w:drawing>
          <wp:inline distT="0" distB="0" distL="0" distR="0" wp14:anchorId="749B8E7C" wp14:editId="0EB6251C">
            <wp:extent cx="6324600" cy="42164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1900-1.png"/>
                    <pic:cNvPicPr>
                      <a:picLocks noChangeAspect="1" noChangeArrowheads="1"/>
                    </pic:cNvPicPr>
                  </pic:nvPicPr>
                  <pic:blipFill>
                    <a:blip r:embed="rId19"/>
                    <a:stretch>
                      <a:fillRect/>
                    </a:stretch>
                  </pic:blipFill>
                  <pic:spPr bwMode="auto">
                    <a:xfrm>
                      <a:off x="0" y="0"/>
                      <a:ext cx="6324600" cy="4216400"/>
                    </a:xfrm>
                    <a:prstGeom prst="rect">
                      <a:avLst/>
                    </a:prstGeom>
                    <a:noFill/>
                    <a:ln w="9525">
                      <a:noFill/>
                      <a:headEnd/>
                      <a:tailEnd/>
                    </a:ln>
                  </pic:spPr>
                </pic:pic>
              </a:graphicData>
            </a:graphic>
          </wp:inline>
        </w:drawing>
      </w:r>
    </w:p>
    <w:p w14:paraId="7BDFF665" w14:textId="77777777" w:rsidR="00FB4591" w:rsidRDefault="00FB4591">
      <w:pPr>
        <w:pStyle w:val="Ttulo5"/>
      </w:pPr>
      <w:bookmarkStart w:id="14" w:name="section-9"/>
      <w:bookmarkEnd w:id="14"/>
    </w:p>
    <w:p w14:paraId="59FC76C7" w14:textId="77777777" w:rsidR="00FB4591" w:rsidRDefault="007E1515">
      <w:r>
        <w:rPr>
          <w:b/>
        </w:rPr>
        <w:t>Figure S3.</w:t>
      </w:r>
      <w:r>
        <w:t xml:space="preserve"> Residual tree-ring chronologies obtained for the </w:t>
      </w:r>
      <w:r>
        <w:rPr>
          <w:i/>
        </w:rPr>
        <w:t>Q. pyrenaica</w:t>
      </w:r>
      <w:r>
        <w:t xml:space="preserve"> sites. Dashed red lines indicate the start of the reliable period (EPS &gt; 0.85). Dotted black lines showing the severe drought years identified in our climatic data (Table S3 and Figure S1).</w:t>
      </w:r>
    </w:p>
    <w:p w14:paraId="45659452" w14:textId="77777777" w:rsidR="00FB4591" w:rsidRDefault="007E1515">
      <w:pPr>
        <w:pStyle w:val="Textodecuerpo"/>
      </w:pPr>
      <w:r>
        <w:rPr>
          <w:noProof/>
          <w:lang w:val="es-ES" w:eastAsia="es-ES"/>
        </w:rPr>
        <w:drawing>
          <wp:inline distT="0" distB="0" distL="0" distR="0" wp14:anchorId="7CBA5299" wp14:editId="12FFB6F7">
            <wp:extent cx="6324600" cy="56921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63-1.png"/>
                    <pic:cNvPicPr>
                      <a:picLocks noChangeAspect="1" noChangeArrowheads="1"/>
                    </pic:cNvPicPr>
                  </pic:nvPicPr>
                  <pic:blipFill>
                    <a:blip r:embed="rId20"/>
                    <a:stretch>
                      <a:fillRect/>
                    </a:stretch>
                  </pic:blipFill>
                  <pic:spPr bwMode="auto">
                    <a:xfrm>
                      <a:off x="0" y="0"/>
                      <a:ext cx="6324600" cy="5692140"/>
                    </a:xfrm>
                    <a:prstGeom prst="rect">
                      <a:avLst/>
                    </a:prstGeom>
                    <a:noFill/>
                    <a:ln w="9525">
                      <a:noFill/>
                      <a:headEnd/>
                      <a:tailEnd/>
                    </a:ln>
                  </pic:spPr>
                </pic:pic>
              </a:graphicData>
            </a:graphic>
          </wp:inline>
        </w:drawing>
      </w:r>
    </w:p>
    <w:p w14:paraId="64F7FA6F" w14:textId="77777777" w:rsidR="00FB4591" w:rsidRDefault="00FB4591">
      <w:pPr>
        <w:pStyle w:val="Ttulo5"/>
      </w:pPr>
      <w:bookmarkStart w:id="15" w:name="section-10"/>
      <w:bookmarkEnd w:id="15"/>
    </w:p>
    <w:p w14:paraId="184F5CB4" w14:textId="77777777" w:rsidR="00FB4591" w:rsidRDefault="007E1515">
      <w:r>
        <w:rPr>
          <w:b/>
        </w:rPr>
        <w:t>Figure S4.</w:t>
      </w:r>
      <w:r>
        <w:t xml:space="preserve"> Percentage of </w:t>
      </w:r>
      <w:r>
        <w:rPr>
          <w:i/>
        </w:rPr>
        <w:t>Q. pyrenaica</w:t>
      </w:r>
      <w:r>
        <w:t xml:space="preserve"> trees affected by GC &gt; 50 % by site. </w:t>
      </w:r>
      <w:r>
        <w:rPr>
          <w:i/>
        </w:rPr>
        <w:t>Black</w:t>
      </w:r>
      <w:r>
        <w:t xml:space="preserve"> line shows number of trees (rigth-axis). Data for number of trees &gt; 2 is shown.</w:t>
      </w:r>
    </w:p>
    <w:p w14:paraId="37A419D7" w14:textId="77777777" w:rsidR="00FB4591" w:rsidRDefault="007E1515">
      <w:pPr>
        <w:pStyle w:val="Textodecuerpo"/>
      </w:pPr>
      <w:r>
        <w:rPr>
          <w:noProof/>
          <w:lang w:val="es-ES" w:eastAsia="es-ES"/>
        </w:rPr>
        <w:drawing>
          <wp:inline distT="0" distB="0" distL="0" distR="0" wp14:anchorId="771ACD1C" wp14:editId="5A3BB1E4">
            <wp:extent cx="6324600" cy="56921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67-1.png"/>
                    <pic:cNvPicPr>
                      <a:picLocks noChangeAspect="1" noChangeArrowheads="1"/>
                    </pic:cNvPicPr>
                  </pic:nvPicPr>
                  <pic:blipFill>
                    <a:blip r:embed="rId21"/>
                    <a:stretch>
                      <a:fillRect/>
                    </a:stretch>
                  </pic:blipFill>
                  <pic:spPr bwMode="auto">
                    <a:xfrm>
                      <a:off x="0" y="0"/>
                      <a:ext cx="6324600" cy="5692140"/>
                    </a:xfrm>
                    <a:prstGeom prst="rect">
                      <a:avLst/>
                    </a:prstGeom>
                    <a:noFill/>
                    <a:ln w="9525">
                      <a:noFill/>
                      <a:headEnd/>
                      <a:tailEnd/>
                    </a:ln>
                  </pic:spPr>
                </pic:pic>
              </a:graphicData>
            </a:graphic>
          </wp:inline>
        </w:drawing>
      </w:r>
    </w:p>
    <w:p w14:paraId="2D802CA4" w14:textId="77777777" w:rsidR="00FB4591" w:rsidRDefault="00FB4591">
      <w:pPr>
        <w:pStyle w:val="Ttulo5"/>
      </w:pPr>
      <w:bookmarkStart w:id="16" w:name="section-11"/>
      <w:bookmarkEnd w:id="16"/>
    </w:p>
    <w:p w14:paraId="293D59C2" w14:textId="77777777" w:rsidR="00FB4591" w:rsidRDefault="007E1515">
      <w:r>
        <w:rPr>
          <w:b/>
        </w:rPr>
        <w:t>Figure S5.</w:t>
      </w:r>
      <w:r>
        <w:t xml:space="preserve"> Correlation between indices of resilience (</w:t>
      </w:r>
      <w:r>
        <w:rPr>
          <w:i/>
        </w:rPr>
        <w:t>Rt</w:t>
      </w:r>
      <w:r>
        <w:t xml:space="preserve">, resistance; </w:t>
      </w:r>
      <w:r>
        <w:rPr>
          <w:i/>
        </w:rPr>
        <w:t>Rc</w:t>
      </w:r>
      <w:r>
        <w:t xml:space="preserve">, recovery; </w:t>
      </w:r>
      <w:r>
        <w:rPr>
          <w:i/>
        </w:rPr>
        <w:t>Rs</w:t>
      </w:r>
      <w:r>
        <w:t>, Resilience) using periods of several lengths (2, 3 and 4 years after a drought). Top plots (a, b and c) showing the resilience indices of greenness (EVI) to drought; and bottom plots (d, e, f) the resilience indices of tree-growth (BAI) to drought.</w:t>
      </w:r>
    </w:p>
    <w:p w14:paraId="31A93A93" w14:textId="77777777" w:rsidR="00FB4591" w:rsidRDefault="007E1515">
      <w:pPr>
        <w:pStyle w:val="Textodecuerpo"/>
      </w:pPr>
      <w:r>
        <w:rPr>
          <w:noProof/>
          <w:lang w:val="es-ES" w:eastAsia="es-ES"/>
        </w:rPr>
        <w:drawing>
          <wp:inline distT="0" distB="0" distL="0" distR="0" wp14:anchorId="3F246872" wp14:editId="72C7B77A">
            <wp:extent cx="6324600" cy="42164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73-1.png"/>
                    <pic:cNvPicPr>
                      <a:picLocks noChangeAspect="1" noChangeArrowheads="1"/>
                    </pic:cNvPicPr>
                  </pic:nvPicPr>
                  <pic:blipFill>
                    <a:blip r:embed="rId22"/>
                    <a:stretch>
                      <a:fillRect/>
                    </a:stretch>
                  </pic:blipFill>
                  <pic:spPr bwMode="auto">
                    <a:xfrm>
                      <a:off x="0" y="0"/>
                      <a:ext cx="6324600" cy="4216400"/>
                    </a:xfrm>
                    <a:prstGeom prst="rect">
                      <a:avLst/>
                    </a:prstGeom>
                    <a:noFill/>
                    <a:ln w="9525">
                      <a:noFill/>
                      <a:headEnd/>
                      <a:tailEnd/>
                    </a:ln>
                  </pic:spPr>
                </pic:pic>
              </a:graphicData>
            </a:graphic>
          </wp:inline>
        </w:drawing>
      </w:r>
    </w:p>
    <w:p w14:paraId="4438DDBD" w14:textId="77777777" w:rsidR="00FB4591" w:rsidRDefault="00FB4591">
      <w:pPr>
        <w:pStyle w:val="Ttulo5"/>
      </w:pPr>
      <w:bookmarkStart w:id="17" w:name="section-12"/>
      <w:bookmarkEnd w:id="17"/>
    </w:p>
    <w:p w14:paraId="549F6850" w14:textId="77777777" w:rsidR="00FB4591" w:rsidRDefault="007E1515">
      <w:r>
        <w:rPr>
          <w:b/>
        </w:rPr>
        <w:t>Figure S6.</w:t>
      </w:r>
      <w:r>
        <w:t xml:space="preserve"> 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 </w:t>
      </w:r>
      <w:r>
        <w:rPr>
          <w:rStyle w:val="VerbatimChar"/>
        </w:rPr>
        <w:t>boot</w:t>
      </w:r>
      <w:r>
        <w:t xml:space="preserve"> (Canty and Ripley 2016).</w:t>
      </w:r>
    </w:p>
    <w:p w14:paraId="027197F0" w14:textId="77777777" w:rsidR="00FB4591" w:rsidRDefault="007E1515">
      <w:pPr>
        <w:pStyle w:val="Textodecuerpo"/>
      </w:pPr>
      <w:r>
        <w:rPr>
          <w:noProof/>
          <w:lang w:val="es-ES" w:eastAsia="es-ES"/>
        </w:rPr>
        <w:drawing>
          <wp:inline distT="0" distB="0" distL="0" distR="0" wp14:anchorId="72D6A9E5" wp14:editId="3040A9A8">
            <wp:extent cx="6324600" cy="42164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78-1.png"/>
                    <pic:cNvPicPr>
                      <a:picLocks noChangeAspect="1" noChangeArrowheads="1"/>
                    </pic:cNvPicPr>
                  </pic:nvPicPr>
                  <pic:blipFill>
                    <a:blip r:embed="rId23"/>
                    <a:stretch>
                      <a:fillRect/>
                    </a:stretch>
                  </pic:blipFill>
                  <pic:spPr bwMode="auto">
                    <a:xfrm>
                      <a:off x="0" y="0"/>
                      <a:ext cx="6324600" cy="4216400"/>
                    </a:xfrm>
                    <a:prstGeom prst="rect">
                      <a:avLst/>
                    </a:prstGeom>
                    <a:noFill/>
                    <a:ln w="9525">
                      <a:noFill/>
                      <a:headEnd/>
                      <a:tailEnd/>
                    </a:ln>
                  </pic:spPr>
                </pic:pic>
              </a:graphicData>
            </a:graphic>
          </wp:inline>
        </w:drawing>
      </w:r>
    </w:p>
    <w:p w14:paraId="5ADE819E" w14:textId="77777777" w:rsidR="00FB4591" w:rsidRDefault="00FB4591">
      <w:pPr>
        <w:pStyle w:val="Ttulo5"/>
      </w:pPr>
      <w:bookmarkStart w:id="18" w:name="section-13"/>
      <w:bookmarkEnd w:id="18"/>
    </w:p>
    <w:p w14:paraId="251F636B" w14:textId="77777777" w:rsidR="00FB4591" w:rsidRDefault="007E1515">
      <w:r>
        <w:rPr>
          <w:b/>
        </w:rPr>
        <w:t>Figure S7.</w:t>
      </w:r>
      <w:r>
        <w:t xml:space="preserve"> EVI annual profile (average of the period 2000-2016) for </w:t>
      </w:r>
      <w:r>
        <w:rPr>
          <w:i/>
        </w:rPr>
        <w:t>Q. pyrenaica</w:t>
      </w:r>
      <w:r>
        <w:t xml:space="preserve"> 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 (Páscoa et al. 2017)).</w:t>
      </w:r>
    </w:p>
    <w:p w14:paraId="4035C242" w14:textId="77777777" w:rsidR="00FB4591" w:rsidRDefault="007E1515">
      <w:pPr>
        <w:pStyle w:val="Textodecuerpo"/>
      </w:pPr>
      <w:r>
        <w:rPr>
          <w:noProof/>
          <w:lang w:val="es-ES" w:eastAsia="es-ES"/>
        </w:rPr>
        <w:drawing>
          <wp:inline distT="0" distB="0" distL="0" distR="0" wp14:anchorId="3BB9686D" wp14:editId="52E7E1A2">
            <wp:extent cx="6324600" cy="63246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0_figures_files/figure-docx/plot_out-82-1.png"/>
                    <pic:cNvPicPr>
                      <a:picLocks noChangeAspect="1" noChangeArrowheads="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14:paraId="696A3544" w14:textId="77777777" w:rsidR="00FB4591" w:rsidRDefault="007E1515">
      <w:pPr>
        <w:pStyle w:val="Bibliografa"/>
      </w:pPr>
      <w:bookmarkStart w:id="19" w:name="ref-Canty2016"/>
      <w:bookmarkStart w:id="20" w:name="refs"/>
      <w:r>
        <w:t>Canty, A., and B. D. Ripley. 2016. Boot: Bootstrap r (s-plus) functions.</w:t>
      </w:r>
    </w:p>
    <w:p w14:paraId="2A8A62FF" w14:textId="77777777" w:rsidR="00FB4591" w:rsidRDefault="007E1515">
      <w:pPr>
        <w:pStyle w:val="Bibliografa"/>
      </w:pPr>
      <w:bookmarkStart w:id="21" w:name="ref-IECA2009"/>
      <w:bookmarkEnd w:id="19"/>
      <w:r>
        <w:lastRenderedPageBreak/>
        <w:t>IECA, I. de E. y C. de A. 2009. Digital colour orthophotograph of andalusia 2008-2009. Sevilla. Regional Government of Andalusia.</w:t>
      </w:r>
    </w:p>
    <w:p w14:paraId="1A049CB1" w14:textId="77777777" w:rsidR="00FB4591" w:rsidRDefault="007E1515">
      <w:pPr>
        <w:pStyle w:val="Bibliografa"/>
      </w:pPr>
      <w:bookmarkStart w:id="22" w:name="ref-Nowacki1997"/>
      <w:bookmarkEnd w:id="21"/>
      <w:r>
        <w:t>Nowacki, G. J., and M. D. Abrams. 1997. Radial-growth averaging criteria for reconstructing disturbance histories from presettlement-origing oaks. Ecological Monographs 67:225–249.</w:t>
      </w:r>
    </w:p>
    <w:p w14:paraId="3DFBF3CA" w14:textId="77777777" w:rsidR="00FB4591" w:rsidRDefault="007E1515">
      <w:pPr>
        <w:pStyle w:val="Bibliografa"/>
      </w:pPr>
      <w:bookmarkStart w:id="23" w:name="ref-Pascoa2017"/>
      <w:bookmarkEnd w:id="22"/>
      <w:r>
        <w:t>Páscoa, P., C. Gouveia, A. Russo, and R. Trigo. 2017. Drought trends in the Iberian Peninsula over the last 112 years. Advances in Meteorology:ID4653126.</w:t>
      </w:r>
    </w:p>
    <w:p w14:paraId="05C45CC9" w14:textId="77777777" w:rsidR="00FB4591" w:rsidRDefault="007E1515">
      <w:pPr>
        <w:pStyle w:val="Bibliografa"/>
      </w:pPr>
      <w:bookmarkStart w:id="24" w:name="ref-PerezLuque2015"/>
      <w:bookmarkEnd w:id="23"/>
      <w:r>
        <w:t>Pérez-Luque, A. J., R. Zamora, F. J. Bonet, and R. Pérez-Pérez. 2015. Dataset of migrame project (global change, altitudinal range shift and colonization of degraded habitats in Mediterranean mountains). PhytoKeys 56:61–81.</w:t>
      </w:r>
    </w:p>
    <w:bookmarkEnd w:id="24"/>
    <w:bookmarkEnd w:id="20"/>
    <w:sectPr w:rsidR="00FB459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Guillermo Gea Izquierdo" w:date="2019-05-27T09:21:00Z" w:initials="GG">
    <w:p w14:paraId="5342C391" w14:textId="055040C4" w:rsidR="007E1515" w:rsidRDefault="007E1515">
      <w:pPr>
        <w:pStyle w:val="Textocomentario"/>
      </w:pPr>
      <w:r>
        <w:rPr>
          <w:rStyle w:val="Refdecomentario"/>
        </w:rPr>
        <w:annotationRef/>
      </w:r>
      <w:r>
        <w:t>¿¿¿</w:t>
      </w:r>
      <w:proofErr w:type="spellStart"/>
      <w:proofErr w:type="gramStart"/>
      <w:r>
        <w:t>sabéis</w:t>
      </w:r>
      <w:proofErr w:type="spellEnd"/>
      <w:proofErr w:type="gramEnd"/>
      <w:r>
        <w:t xml:space="preserve"> </w:t>
      </w:r>
      <w:proofErr w:type="spellStart"/>
      <w:r>
        <w:t>si</w:t>
      </w:r>
      <w:proofErr w:type="spellEnd"/>
      <w:r>
        <w:t xml:space="preserve"> </w:t>
      </w:r>
      <w:proofErr w:type="spellStart"/>
      <w:r>
        <w:t>hubo</w:t>
      </w:r>
      <w:proofErr w:type="spellEnd"/>
      <w:r>
        <w:t xml:space="preserve"> </w:t>
      </w:r>
      <w:proofErr w:type="spellStart"/>
      <w:r>
        <w:t>mortalidad</w:t>
      </w:r>
      <w:proofErr w:type="spellEnd"/>
      <w:r>
        <w:t xml:space="preserve"> en SJ en &gt;1995 y &gt;</w:t>
      </w:r>
      <w:r w:rsidR="00D345AB">
        <w:t>200</w:t>
      </w:r>
      <w:r>
        <w:t>5???</w:t>
      </w:r>
    </w:p>
    <w:p w14:paraId="3243E6FA" w14:textId="77777777" w:rsidR="00156CF4" w:rsidRDefault="00156CF4">
      <w:pPr>
        <w:pStyle w:val="Textocomentario"/>
      </w:pPr>
    </w:p>
    <w:p w14:paraId="7364DA8D" w14:textId="41515710" w:rsidR="00156CF4" w:rsidRDefault="00156CF4">
      <w:pPr>
        <w:pStyle w:val="Textocomentario"/>
      </w:pPr>
      <w:proofErr w:type="spellStart"/>
      <w:r>
        <w:t>Es</w:t>
      </w:r>
      <w:proofErr w:type="spellEnd"/>
      <w:r>
        <w:t xml:space="preserve"> </w:t>
      </w:r>
      <w:proofErr w:type="spellStart"/>
      <w:r>
        <w:t>interesante</w:t>
      </w:r>
      <w:proofErr w:type="spellEnd"/>
      <w:r>
        <w:t xml:space="preserve"> </w:t>
      </w:r>
      <w:proofErr w:type="spellStart"/>
      <w:r>
        <w:t>ver</w:t>
      </w:r>
      <w:proofErr w:type="spellEnd"/>
      <w:r>
        <w:t xml:space="preserve"> </w:t>
      </w:r>
      <w:proofErr w:type="spellStart"/>
      <w:r>
        <w:t>las</w:t>
      </w:r>
      <w:proofErr w:type="spellEnd"/>
      <w:r>
        <w:t xml:space="preserve"> </w:t>
      </w:r>
      <w:proofErr w:type="spellStart"/>
      <w:r>
        <w:t>pendientes</w:t>
      </w:r>
      <w:proofErr w:type="spellEnd"/>
      <w:r>
        <w:t xml:space="preserve"> </w:t>
      </w:r>
      <w:proofErr w:type="spellStart"/>
      <w:r>
        <w:t>positivas</w:t>
      </w:r>
      <w:proofErr w:type="spellEnd"/>
      <w:r>
        <w:t xml:space="preserve"> </w:t>
      </w:r>
      <w:proofErr w:type="spellStart"/>
      <w:r>
        <w:t>que</w:t>
      </w:r>
      <w:proofErr w:type="spellEnd"/>
      <w:r>
        <w:t xml:space="preserve"> </w:t>
      </w:r>
      <w:proofErr w:type="spellStart"/>
      <w:r>
        <w:t>muestras</w:t>
      </w:r>
      <w:proofErr w:type="spellEnd"/>
      <w:r>
        <w:t xml:space="preserve">… </w:t>
      </w:r>
      <w:proofErr w:type="spellStart"/>
      <w:r>
        <w:t>aunque</w:t>
      </w:r>
      <w:proofErr w:type="spellEnd"/>
      <w:r>
        <w:t xml:space="preserve"> </w:t>
      </w:r>
      <w:proofErr w:type="spellStart"/>
      <w:r>
        <w:t>también</w:t>
      </w:r>
      <w:proofErr w:type="spellEnd"/>
      <w:r>
        <w:t xml:space="preserve"> </w:t>
      </w:r>
      <w:proofErr w:type="gramStart"/>
      <w:r>
        <w:t>da  la</w:t>
      </w:r>
      <w:proofErr w:type="gramEnd"/>
      <w:r>
        <w:t xml:space="preserve"> </w:t>
      </w:r>
      <w:proofErr w:type="spellStart"/>
      <w:r>
        <w:t>sensación</w:t>
      </w:r>
      <w:proofErr w:type="spellEnd"/>
      <w:r>
        <w:t xml:space="preserve"> de </w:t>
      </w:r>
      <w:proofErr w:type="spellStart"/>
      <w:r>
        <w:t>haber</w:t>
      </w:r>
      <w:proofErr w:type="spellEnd"/>
      <w:r>
        <w:t xml:space="preserve"> </w:t>
      </w:r>
      <w:proofErr w:type="spellStart"/>
      <w:r>
        <w:t>aumentado</w:t>
      </w:r>
      <w:proofErr w:type="spellEnd"/>
      <w:r>
        <w:t xml:space="preserve"> la </w:t>
      </w:r>
      <w:proofErr w:type="spellStart"/>
      <w:r>
        <w:t>variabilidad</w:t>
      </w:r>
      <w:proofErr w:type="spellEnd"/>
      <w:r>
        <w:t xml:space="preserve"> </w:t>
      </w:r>
      <w:proofErr w:type="spellStart"/>
      <w:r>
        <w:t>bastante</w:t>
      </w:r>
      <w:proofErr w:type="spellEnd"/>
      <w:r>
        <w:t xml:space="preserve"> </w:t>
      </w:r>
      <w:proofErr w:type="spellStart"/>
      <w:r>
        <w:t>tanto</w:t>
      </w:r>
      <w:proofErr w:type="spellEnd"/>
      <w:r>
        <w:t xml:space="preserve"> en CA-low </w:t>
      </w:r>
      <w:proofErr w:type="spellStart"/>
      <w:r>
        <w:t>como</w:t>
      </w:r>
      <w:proofErr w:type="spellEnd"/>
      <w:r>
        <w:t xml:space="preserve"> en SJ.</w:t>
      </w:r>
    </w:p>
  </w:comment>
  <w:comment w:id="5" w:author="Guillermo Gea Izquierdo" w:date="2019-05-27T09:25:00Z" w:initials="GG">
    <w:p w14:paraId="63CB52E1" w14:textId="708C5D1A" w:rsidR="00156CF4" w:rsidRDefault="00156CF4">
      <w:pPr>
        <w:pStyle w:val="Textocomentario"/>
      </w:pPr>
      <w:r>
        <w:rPr>
          <w:rStyle w:val="Refdecomentario"/>
        </w:rPr>
        <w:annotationRef/>
      </w:r>
      <w:r>
        <w:t xml:space="preserve">Di </w:t>
      </w:r>
      <w:proofErr w:type="spellStart"/>
      <w:r>
        <w:t>qué</w:t>
      </w:r>
      <w:proofErr w:type="spellEnd"/>
      <w:r>
        <w:t xml:space="preserve"> son </w:t>
      </w:r>
      <w:proofErr w:type="spellStart"/>
      <w:r>
        <w:t>las</w:t>
      </w:r>
      <w:proofErr w:type="spellEnd"/>
      <w:r>
        <w:t xml:space="preserve"> </w:t>
      </w:r>
      <w:proofErr w:type="spellStart"/>
      <w:r>
        <w:t>barras</w:t>
      </w:r>
      <w:proofErr w:type="spellEnd"/>
      <w:r>
        <w:t xml:space="preserve"> (de error, </w:t>
      </w:r>
      <w:proofErr w:type="spellStart"/>
      <w:r>
        <w:t>intuyo</w:t>
      </w:r>
      <w:proofErr w:type="spellEnd"/>
      <w:r>
        <w:t>).</w:t>
      </w:r>
    </w:p>
  </w:comment>
  <w:comment w:id="7" w:author="Guillermo Gea Izquierdo" w:date="2019-05-27T11:26:00Z" w:initials="GG">
    <w:p w14:paraId="065E89C9" w14:textId="77777777" w:rsidR="009A46BF" w:rsidRDefault="00DF16D8">
      <w:pPr>
        <w:pStyle w:val="Textocomentario"/>
      </w:pPr>
      <w:r>
        <w:rPr>
          <w:rStyle w:val="Refdecomentario"/>
        </w:rPr>
        <w:annotationRef/>
      </w:r>
      <w:r w:rsidR="009A46BF">
        <w:t xml:space="preserve">Este </w:t>
      </w:r>
      <w:proofErr w:type="spellStart"/>
      <w:r w:rsidR="009A46BF">
        <w:t>comentario</w:t>
      </w:r>
      <w:proofErr w:type="spellEnd"/>
      <w:r w:rsidR="009A46BF">
        <w:t xml:space="preserve"> lo </w:t>
      </w:r>
      <w:proofErr w:type="spellStart"/>
      <w:r w:rsidR="009A46BF">
        <w:t>metí</w:t>
      </w:r>
      <w:proofErr w:type="spellEnd"/>
      <w:r w:rsidR="009A46BF">
        <w:t xml:space="preserve"> antes de </w:t>
      </w:r>
      <w:proofErr w:type="spellStart"/>
      <w:r w:rsidR="009A46BF">
        <w:t>tu</w:t>
      </w:r>
      <w:proofErr w:type="spellEnd"/>
      <w:r w:rsidR="009A46BF">
        <w:t xml:space="preserve"> email, lo </w:t>
      </w:r>
      <w:proofErr w:type="spellStart"/>
      <w:r w:rsidR="009A46BF">
        <w:t>dejo</w:t>
      </w:r>
      <w:proofErr w:type="spellEnd"/>
      <w:r w:rsidR="009A46BF">
        <w:t xml:space="preserve"> </w:t>
      </w:r>
      <w:proofErr w:type="spellStart"/>
      <w:r w:rsidR="009A46BF">
        <w:t>para</w:t>
      </w:r>
      <w:proofErr w:type="spellEnd"/>
      <w:r w:rsidR="009A46BF">
        <w:t xml:space="preserve"> recorder lo </w:t>
      </w:r>
      <w:proofErr w:type="spellStart"/>
      <w:r w:rsidR="009A46BF">
        <w:t>que</w:t>
      </w:r>
      <w:proofErr w:type="spellEnd"/>
      <w:r w:rsidR="009A46BF">
        <w:t xml:space="preserve"> </w:t>
      </w:r>
      <w:proofErr w:type="spellStart"/>
      <w:r w:rsidR="009A46BF">
        <w:t>hemos</w:t>
      </w:r>
      <w:proofErr w:type="spellEnd"/>
      <w:r w:rsidR="009A46BF">
        <w:t xml:space="preserve"> </w:t>
      </w:r>
      <w:proofErr w:type="spellStart"/>
      <w:r w:rsidR="009A46BF">
        <w:t>discutido</w:t>
      </w:r>
      <w:proofErr w:type="spellEnd"/>
      <w:r w:rsidR="009A46BF">
        <w:t>:</w:t>
      </w:r>
    </w:p>
    <w:p w14:paraId="5B86AF22" w14:textId="77777777" w:rsidR="009A46BF" w:rsidRDefault="009A46BF">
      <w:pPr>
        <w:pStyle w:val="Textocomentario"/>
      </w:pPr>
    </w:p>
    <w:p w14:paraId="18F2A490" w14:textId="73D89F82" w:rsidR="00DF16D8" w:rsidRDefault="00DF16D8">
      <w:pPr>
        <w:pStyle w:val="Textocomentario"/>
      </w:pPr>
      <w:r>
        <w:t xml:space="preserve">¿Y </w:t>
      </w:r>
      <w:proofErr w:type="spellStart"/>
      <w:r>
        <w:t>separando</w:t>
      </w:r>
      <w:proofErr w:type="spellEnd"/>
      <w:r>
        <w:t xml:space="preserve"> SJ de </w:t>
      </w:r>
      <w:proofErr w:type="spellStart"/>
      <w:r>
        <w:t>Cáñar</w:t>
      </w:r>
      <w:proofErr w:type="spellEnd"/>
      <w:r>
        <w:t xml:space="preserve">? Como </w:t>
      </w:r>
      <w:proofErr w:type="spellStart"/>
      <w:r>
        <w:t>hemos</w:t>
      </w:r>
      <w:proofErr w:type="spellEnd"/>
      <w:r>
        <w:t xml:space="preserve"> </w:t>
      </w:r>
      <w:proofErr w:type="spellStart"/>
      <w:r>
        <w:t>hablado</w:t>
      </w:r>
      <w:proofErr w:type="spellEnd"/>
      <w:r>
        <w:t xml:space="preserve"> </w:t>
      </w:r>
      <w:proofErr w:type="spellStart"/>
      <w:r>
        <w:t>bastante</w:t>
      </w:r>
      <w:proofErr w:type="spellEnd"/>
      <w:r>
        <w:t xml:space="preserve"> 1995 </w:t>
      </w:r>
      <w:proofErr w:type="spellStart"/>
      <w:r>
        <w:t>es</w:t>
      </w:r>
      <w:proofErr w:type="spellEnd"/>
      <w:r>
        <w:t xml:space="preserve"> el </w:t>
      </w:r>
      <w:proofErr w:type="spellStart"/>
      <w:r>
        <w:t>más</w:t>
      </w:r>
      <w:proofErr w:type="spellEnd"/>
      <w:r>
        <w:t xml:space="preserve"> </w:t>
      </w:r>
      <w:proofErr w:type="spellStart"/>
      <w:r>
        <w:t>influyente</w:t>
      </w:r>
      <w:proofErr w:type="spellEnd"/>
      <w:r>
        <w:t xml:space="preserve"> (sin </w:t>
      </w:r>
      <w:proofErr w:type="spellStart"/>
      <w:r>
        <w:t>él</w:t>
      </w:r>
      <w:proofErr w:type="spellEnd"/>
      <w:r>
        <w:t xml:space="preserve"> </w:t>
      </w:r>
      <w:proofErr w:type="spellStart"/>
      <w:r>
        <w:t>tus</w:t>
      </w:r>
      <w:proofErr w:type="spellEnd"/>
      <w:r>
        <w:t xml:space="preserve"> </w:t>
      </w:r>
      <w:proofErr w:type="spellStart"/>
      <w:r>
        <w:t>relaciones</w:t>
      </w:r>
      <w:proofErr w:type="spellEnd"/>
      <w:r>
        <w:t xml:space="preserve"> se </w:t>
      </w:r>
      <w:proofErr w:type="spellStart"/>
      <w:r>
        <w:t>diluyen</w:t>
      </w:r>
      <w:proofErr w:type="spellEnd"/>
      <w:r>
        <w:t xml:space="preserve">…)… y </w:t>
      </w:r>
      <w:proofErr w:type="spellStart"/>
      <w:r>
        <w:t>apostaría</w:t>
      </w:r>
      <w:proofErr w:type="spellEnd"/>
      <w:r>
        <w:t xml:space="preserve"> a </w:t>
      </w:r>
      <w:proofErr w:type="spellStart"/>
      <w:r>
        <w:t>que</w:t>
      </w:r>
      <w:proofErr w:type="spellEnd"/>
      <w:r>
        <w:t xml:space="preserve"> </w:t>
      </w:r>
      <w:proofErr w:type="spellStart"/>
      <w:r>
        <w:t>es</w:t>
      </w:r>
      <w:proofErr w:type="spellEnd"/>
      <w:r>
        <w:t xml:space="preserve"> </w:t>
      </w:r>
      <w:proofErr w:type="spellStart"/>
      <w:r>
        <w:t>sobre</w:t>
      </w:r>
      <w:proofErr w:type="spellEnd"/>
      <w:r>
        <w:t xml:space="preserve"> </w:t>
      </w:r>
      <w:proofErr w:type="spellStart"/>
      <w:r>
        <w:t>todo</w:t>
      </w:r>
      <w:proofErr w:type="spellEnd"/>
      <w:r>
        <w:t xml:space="preserve"> en SJ, </w:t>
      </w:r>
      <w:proofErr w:type="spellStart"/>
      <w:r>
        <w:t>justo</w:t>
      </w:r>
      <w:proofErr w:type="spellEnd"/>
      <w:r>
        <w:t xml:space="preserve"> </w:t>
      </w:r>
      <w:proofErr w:type="spellStart"/>
      <w:r>
        <w:t>donde</w:t>
      </w:r>
      <w:proofErr w:type="spellEnd"/>
      <w:r>
        <w:t xml:space="preserve"> </w:t>
      </w:r>
      <w:proofErr w:type="spellStart"/>
      <w:r>
        <w:t>hubo</w:t>
      </w:r>
      <w:proofErr w:type="spellEnd"/>
      <w:r>
        <w:t xml:space="preserve"> </w:t>
      </w:r>
      <w:proofErr w:type="spellStart"/>
      <w:r>
        <w:t>una</w:t>
      </w:r>
      <w:proofErr w:type="spellEnd"/>
      <w:r>
        <w:t xml:space="preserve"> </w:t>
      </w:r>
      <w:proofErr w:type="spellStart"/>
      <w:r>
        <w:t>liberación</w:t>
      </w:r>
      <w:proofErr w:type="spellEnd"/>
      <w:r>
        <w:t xml:space="preserve"> </w:t>
      </w:r>
      <w:proofErr w:type="spellStart"/>
      <w:r>
        <w:t>esa</w:t>
      </w:r>
      <w:proofErr w:type="spellEnd"/>
      <w:r>
        <w:t xml:space="preserve"> </w:t>
      </w:r>
      <w:proofErr w:type="spellStart"/>
      <w:r>
        <w:t>época</w:t>
      </w:r>
      <w:proofErr w:type="spellEnd"/>
      <w:r>
        <w:t xml:space="preserve">. </w:t>
      </w:r>
    </w:p>
    <w:p w14:paraId="0932EFD7" w14:textId="77777777" w:rsidR="00DF16D8" w:rsidRDefault="00DF16D8">
      <w:pPr>
        <w:pStyle w:val="Textocomentario"/>
      </w:pPr>
      <w:proofErr w:type="spellStart"/>
      <w:r>
        <w:t>Por</w:t>
      </w:r>
      <w:proofErr w:type="spellEnd"/>
      <w:r>
        <w:t xml:space="preserve"> </w:t>
      </w:r>
      <w:proofErr w:type="spellStart"/>
      <w:r>
        <w:t>tanto</w:t>
      </w:r>
      <w:proofErr w:type="spellEnd"/>
      <w:r>
        <w:t>, ¿</w:t>
      </w:r>
      <w:proofErr w:type="spellStart"/>
      <w:r>
        <w:t>funcionan</w:t>
      </w:r>
      <w:proofErr w:type="spellEnd"/>
      <w:r>
        <w:t xml:space="preserve"> </w:t>
      </w:r>
      <w:proofErr w:type="spellStart"/>
      <w:r>
        <w:t>estos</w:t>
      </w:r>
      <w:proofErr w:type="spellEnd"/>
      <w:r>
        <w:t xml:space="preserve"> indices o </w:t>
      </w:r>
      <w:proofErr w:type="spellStart"/>
      <w:r>
        <w:t>responden</w:t>
      </w:r>
      <w:proofErr w:type="spellEnd"/>
      <w:r>
        <w:t xml:space="preserve"> </w:t>
      </w:r>
      <w:proofErr w:type="spellStart"/>
      <w:r>
        <w:t>sobre</w:t>
      </w:r>
      <w:proofErr w:type="spellEnd"/>
      <w:r>
        <w:t xml:space="preserve"> </w:t>
      </w:r>
      <w:proofErr w:type="spellStart"/>
      <w:r>
        <w:t>todo</w:t>
      </w:r>
      <w:proofErr w:type="spellEnd"/>
      <w:r>
        <w:t xml:space="preserve"> a </w:t>
      </w:r>
      <w:proofErr w:type="spellStart"/>
      <w:r>
        <w:t>dinámicas</w:t>
      </w:r>
      <w:proofErr w:type="spellEnd"/>
      <w:r>
        <w:t xml:space="preserve"> (</w:t>
      </w:r>
      <w:proofErr w:type="spellStart"/>
      <w:r>
        <w:t>liberaciones</w:t>
      </w:r>
      <w:proofErr w:type="spellEnd"/>
      <w:r>
        <w:t xml:space="preserve">) de </w:t>
      </w:r>
      <w:proofErr w:type="spellStart"/>
      <w:r>
        <w:t>rodal</w:t>
      </w:r>
      <w:proofErr w:type="spellEnd"/>
      <w:r>
        <w:t>?</w:t>
      </w:r>
      <w:r w:rsidR="00156CF4">
        <w:t xml:space="preserve"> No </w:t>
      </w:r>
      <w:proofErr w:type="spellStart"/>
      <w:r w:rsidR="00156CF4">
        <w:t>va</w:t>
      </w:r>
      <w:proofErr w:type="spellEnd"/>
      <w:r w:rsidR="00156CF4">
        <w:t xml:space="preserve"> de </w:t>
      </w:r>
      <w:proofErr w:type="spellStart"/>
      <w:r w:rsidR="00156CF4">
        <w:t>eso</w:t>
      </w:r>
      <w:proofErr w:type="spellEnd"/>
      <w:r w:rsidR="00156CF4">
        <w:t xml:space="preserve"> el </w:t>
      </w:r>
      <w:proofErr w:type="spellStart"/>
      <w:r w:rsidR="00156CF4">
        <w:t>artículo</w:t>
      </w:r>
      <w:proofErr w:type="spellEnd"/>
      <w:r w:rsidR="00156CF4">
        <w:t xml:space="preserve"> </w:t>
      </w:r>
      <w:proofErr w:type="spellStart"/>
      <w:r w:rsidR="00156CF4">
        <w:t>pero</w:t>
      </w:r>
      <w:proofErr w:type="spellEnd"/>
      <w:r w:rsidR="00156CF4">
        <w:t xml:space="preserve"> </w:t>
      </w:r>
      <w:proofErr w:type="spellStart"/>
      <w:r w:rsidR="00156CF4">
        <w:t>creo</w:t>
      </w:r>
      <w:proofErr w:type="spellEnd"/>
      <w:r w:rsidR="00156CF4">
        <w:t xml:space="preserve"> </w:t>
      </w:r>
      <w:proofErr w:type="spellStart"/>
      <w:r w:rsidR="00156CF4">
        <w:t>que</w:t>
      </w:r>
      <w:proofErr w:type="spellEnd"/>
      <w:r w:rsidR="00156CF4">
        <w:t xml:space="preserve"> </w:t>
      </w:r>
      <w:proofErr w:type="spellStart"/>
      <w:r w:rsidR="00156CF4">
        <w:t>quedaría</w:t>
      </w:r>
      <w:proofErr w:type="spellEnd"/>
      <w:r w:rsidR="00156CF4">
        <w:t xml:space="preserve"> </w:t>
      </w:r>
      <w:proofErr w:type="spellStart"/>
      <w:r w:rsidR="00156CF4">
        <w:t>mejor</w:t>
      </w:r>
      <w:proofErr w:type="spellEnd"/>
      <w:r w:rsidR="00156CF4">
        <w:t xml:space="preserve"> (</w:t>
      </w:r>
      <w:proofErr w:type="spellStart"/>
      <w:r w:rsidR="00156CF4">
        <w:t>más</w:t>
      </w:r>
      <w:proofErr w:type="spellEnd"/>
      <w:r w:rsidR="00156CF4">
        <w:t xml:space="preserve"> </w:t>
      </w:r>
      <w:proofErr w:type="spellStart"/>
      <w:r w:rsidR="00156CF4">
        <w:t>realista</w:t>
      </w:r>
      <w:proofErr w:type="spellEnd"/>
      <w:r w:rsidR="00156CF4">
        <w:t xml:space="preserve">) </w:t>
      </w:r>
      <w:proofErr w:type="spellStart"/>
      <w:r w:rsidR="00156CF4">
        <w:t>si</w:t>
      </w:r>
      <w:proofErr w:type="spellEnd"/>
      <w:r w:rsidR="00156CF4">
        <w:t xml:space="preserve"> se </w:t>
      </w:r>
      <w:proofErr w:type="spellStart"/>
      <w:r w:rsidR="00156CF4">
        <w:t>discutiera</w:t>
      </w:r>
      <w:proofErr w:type="spellEnd"/>
      <w:r w:rsidR="00156CF4">
        <w:t xml:space="preserve"> (</w:t>
      </w:r>
      <w:proofErr w:type="spellStart"/>
      <w:r w:rsidR="00156CF4">
        <w:t>sobre</w:t>
      </w:r>
      <w:proofErr w:type="spellEnd"/>
      <w:r w:rsidR="00156CF4">
        <w:t xml:space="preserve"> </w:t>
      </w:r>
      <w:proofErr w:type="spellStart"/>
      <w:r w:rsidR="00156CF4">
        <w:t>todo</w:t>
      </w:r>
      <w:proofErr w:type="spellEnd"/>
      <w:r w:rsidR="00156CF4">
        <w:t xml:space="preserve"> </w:t>
      </w:r>
      <w:proofErr w:type="spellStart"/>
      <w:r w:rsidR="00156CF4">
        <w:t>porque</w:t>
      </w:r>
      <w:proofErr w:type="spellEnd"/>
      <w:r w:rsidR="00156CF4">
        <w:t xml:space="preserve">, </w:t>
      </w:r>
      <w:proofErr w:type="spellStart"/>
      <w:r w:rsidR="00156CF4">
        <w:t>como</w:t>
      </w:r>
      <w:proofErr w:type="spellEnd"/>
      <w:r w:rsidR="00156CF4">
        <w:t xml:space="preserve"> </w:t>
      </w:r>
      <w:proofErr w:type="spellStart"/>
      <w:r w:rsidR="00156CF4">
        <w:t>digo</w:t>
      </w:r>
      <w:proofErr w:type="spellEnd"/>
      <w:r w:rsidR="00156CF4">
        <w:t xml:space="preserve">, </w:t>
      </w:r>
      <w:proofErr w:type="spellStart"/>
      <w:r w:rsidR="00156CF4">
        <w:t>si</w:t>
      </w:r>
      <w:proofErr w:type="spellEnd"/>
      <w:r w:rsidR="00156CF4">
        <w:t xml:space="preserve"> </w:t>
      </w:r>
      <w:proofErr w:type="spellStart"/>
      <w:r w:rsidR="00156CF4">
        <w:t>quitas</w:t>
      </w:r>
      <w:proofErr w:type="spellEnd"/>
      <w:r w:rsidR="00156CF4">
        <w:t xml:space="preserve"> el 1995 </w:t>
      </w:r>
      <w:proofErr w:type="spellStart"/>
      <w:r w:rsidR="00156CF4">
        <w:t>creo</w:t>
      </w:r>
      <w:proofErr w:type="spellEnd"/>
      <w:r w:rsidR="00156CF4">
        <w:t xml:space="preserve"> </w:t>
      </w:r>
      <w:proofErr w:type="spellStart"/>
      <w:r w:rsidR="00156CF4">
        <w:t>que</w:t>
      </w:r>
      <w:proofErr w:type="spellEnd"/>
      <w:r w:rsidR="00156CF4">
        <w:t xml:space="preserve"> </w:t>
      </w:r>
      <w:proofErr w:type="spellStart"/>
      <w:r w:rsidR="00156CF4">
        <w:t>tus</w:t>
      </w:r>
      <w:proofErr w:type="spellEnd"/>
      <w:r w:rsidR="00156CF4">
        <w:t xml:space="preserve"> </w:t>
      </w:r>
      <w:proofErr w:type="spellStart"/>
      <w:r w:rsidR="00156CF4">
        <w:t>relaciones</w:t>
      </w:r>
      <w:proofErr w:type="spellEnd"/>
      <w:r w:rsidR="00156CF4">
        <w:t xml:space="preserve"> no </w:t>
      </w:r>
      <w:proofErr w:type="spellStart"/>
      <w:r w:rsidR="00156CF4">
        <w:t>salen</w:t>
      </w:r>
      <w:proofErr w:type="spellEnd"/>
      <w:r w:rsidR="00156CF4">
        <w:t xml:space="preserve"> </w:t>
      </w:r>
      <w:proofErr w:type="spellStart"/>
      <w:r w:rsidR="00156CF4">
        <w:t>significativas</w:t>
      </w:r>
      <w:proofErr w:type="spellEnd"/>
      <w:r w:rsidR="00156CF4">
        <w:t xml:space="preserve">), </w:t>
      </w:r>
      <w:proofErr w:type="spellStart"/>
      <w:r w:rsidR="00156CF4">
        <w:t>así</w:t>
      </w:r>
      <w:proofErr w:type="spellEnd"/>
      <w:r w:rsidR="00156CF4">
        <w:t xml:space="preserve"> </w:t>
      </w:r>
      <w:proofErr w:type="spellStart"/>
      <w:r w:rsidR="00156CF4">
        <w:t>como</w:t>
      </w:r>
      <w:proofErr w:type="spellEnd"/>
      <w:r w:rsidR="00156CF4">
        <w:t xml:space="preserve"> </w:t>
      </w:r>
      <w:proofErr w:type="spellStart"/>
      <w:r w:rsidR="00156CF4">
        <w:t>separar</w:t>
      </w:r>
      <w:proofErr w:type="spellEnd"/>
      <w:r w:rsidR="00156CF4">
        <w:t xml:space="preserve"> (</w:t>
      </w:r>
      <w:proofErr w:type="spellStart"/>
      <w:r w:rsidR="00156CF4">
        <w:t>si</w:t>
      </w:r>
      <w:proofErr w:type="spellEnd"/>
      <w:r w:rsidR="00156CF4">
        <w:t xml:space="preserve"> </w:t>
      </w:r>
      <w:proofErr w:type="spellStart"/>
      <w:r w:rsidR="00156CF4">
        <w:t>tiene</w:t>
      </w:r>
      <w:proofErr w:type="spellEnd"/>
      <w:r w:rsidR="00156CF4">
        <w:t xml:space="preserve"> </w:t>
      </w:r>
      <w:proofErr w:type="spellStart"/>
      <w:r w:rsidR="00156CF4">
        <w:t>sentido</w:t>
      </w:r>
      <w:proofErr w:type="spellEnd"/>
      <w:r w:rsidR="00156CF4">
        <w:t xml:space="preserve">) </w:t>
      </w:r>
      <w:proofErr w:type="spellStart"/>
      <w:r w:rsidR="00156CF4">
        <w:t>por</w:t>
      </w:r>
      <w:proofErr w:type="spellEnd"/>
      <w:r w:rsidR="00156CF4">
        <w:t xml:space="preserve"> </w:t>
      </w:r>
      <w:proofErr w:type="spellStart"/>
      <w:r w:rsidR="00156CF4">
        <w:t>sitios</w:t>
      </w:r>
      <w:proofErr w:type="spellEnd"/>
      <w:r w:rsidR="00156CF4">
        <w:t xml:space="preserve"> similar (</w:t>
      </w:r>
      <w:proofErr w:type="spellStart"/>
      <w:r w:rsidR="00156CF4">
        <w:t>ya</w:t>
      </w:r>
      <w:proofErr w:type="spellEnd"/>
      <w:r w:rsidR="00156CF4">
        <w:t xml:space="preserve"> </w:t>
      </w:r>
      <w:proofErr w:type="spellStart"/>
      <w:r w:rsidR="00156CF4">
        <w:t>que</w:t>
      </w:r>
      <w:proofErr w:type="spellEnd"/>
      <w:r w:rsidR="00156CF4">
        <w:t xml:space="preserve"> son </w:t>
      </w:r>
      <w:proofErr w:type="spellStart"/>
      <w:r w:rsidR="00156CF4">
        <w:t>ecológicamente</w:t>
      </w:r>
      <w:proofErr w:type="spellEnd"/>
      <w:r w:rsidR="00156CF4">
        <w:t xml:space="preserve"> </w:t>
      </w:r>
      <w:proofErr w:type="spellStart"/>
      <w:r w:rsidR="00156CF4">
        <w:t>diferentes</w:t>
      </w:r>
      <w:proofErr w:type="spellEnd"/>
      <w:r w:rsidR="00156CF4">
        <w:t xml:space="preserve"> </w:t>
      </w:r>
      <w:proofErr w:type="spellStart"/>
      <w:r w:rsidR="00156CF4">
        <w:t>más</w:t>
      </w:r>
      <w:proofErr w:type="spellEnd"/>
      <w:r w:rsidR="00156CF4">
        <w:t xml:space="preserve"> </w:t>
      </w:r>
      <w:proofErr w:type="spellStart"/>
      <w:r w:rsidR="00156CF4">
        <w:t>seco</w:t>
      </w:r>
      <w:proofErr w:type="spellEnd"/>
      <w:r w:rsidR="00156CF4">
        <w:t xml:space="preserve"> SJ, </w:t>
      </w:r>
      <w:proofErr w:type="spellStart"/>
      <w:r w:rsidR="00156CF4">
        <w:t>etc</w:t>
      </w:r>
      <w:proofErr w:type="spellEnd"/>
      <w:r w:rsidR="00156CF4">
        <w:t>).</w:t>
      </w:r>
    </w:p>
    <w:p w14:paraId="65391385" w14:textId="1AA8EC03" w:rsidR="00255EDD" w:rsidRPr="00255EDD" w:rsidRDefault="00255EDD">
      <w:pPr>
        <w:pStyle w:val="Textocomentario"/>
        <w:rPr>
          <w:b/>
        </w:rPr>
      </w:pPr>
      <w:proofErr w:type="spellStart"/>
      <w:r w:rsidRPr="00255EDD">
        <w:rPr>
          <w:b/>
        </w:rPr>
        <w:t>Puedes</w:t>
      </w:r>
      <w:proofErr w:type="spellEnd"/>
      <w:r w:rsidRPr="00255EDD">
        <w:rPr>
          <w:b/>
        </w:rPr>
        <w:t xml:space="preserve"> </w:t>
      </w:r>
      <w:proofErr w:type="spellStart"/>
      <w:r w:rsidRPr="00255EDD">
        <w:rPr>
          <w:b/>
        </w:rPr>
        <w:t>poner</w:t>
      </w:r>
      <w:proofErr w:type="spellEnd"/>
      <w:r w:rsidRPr="00255EDD">
        <w:rPr>
          <w:b/>
        </w:rPr>
        <w:t xml:space="preserve"> el </w:t>
      </w:r>
      <w:proofErr w:type="spellStart"/>
      <w:r w:rsidRPr="00255EDD">
        <w:rPr>
          <w:b/>
        </w:rPr>
        <w:t>efecto</w:t>
      </w:r>
      <w:proofErr w:type="spellEnd"/>
      <w:r w:rsidRPr="00255EDD">
        <w:rPr>
          <w:b/>
        </w:rPr>
        <w:t xml:space="preserve"> de SJ </w:t>
      </w:r>
      <w:proofErr w:type="spellStart"/>
      <w:r w:rsidRPr="00255EDD">
        <w:rPr>
          <w:b/>
        </w:rPr>
        <w:t>separado</w:t>
      </w:r>
      <w:proofErr w:type="spellEnd"/>
      <w:r w:rsidRPr="00255EDD">
        <w:rPr>
          <w:b/>
        </w:rPr>
        <w:t xml:space="preserve"> de los </w:t>
      </w:r>
      <w:proofErr w:type="spellStart"/>
      <w:r w:rsidRPr="00255EDD">
        <w:rPr>
          <w:b/>
        </w:rPr>
        <w:t>otros</w:t>
      </w:r>
      <w:proofErr w:type="spellEnd"/>
      <w:r w:rsidRPr="00255EDD">
        <w:rPr>
          <w:b/>
        </w:rPr>
        <w:t xml:space="preserve"> </w:t>
      </w:r>
      <w:proofErr w:type="spellStart"/>
      <w:r w:rsidRPr="00255EDD">
        <w:rPr>
          <w:b/>
        </w:rPr>
        <w:t>para</w:t>
      </w:r>
      <w:proofErr w:type="spellEnd"/>
      <w:r w:rsidRPr="00255EDD">
        <w:rPr>
          <w:b/>
        </w:rPr>
        <w:t xml:space="preserve"> </w:t>
      </w:r>
      <w:proofErr w:type="spellStart"/>
      <w:r w:rsidRPr="00255EDD">
        <w:rPr>
          <w:b/>
        </w:rPr>
        <w:t>mostra</w:t>
      </w:r>
      <w:proofErr w:type="spellEnd"/>
      <w:r w:rsidRPr="00255EDD">
        <w:rPr>
          <w:b/>
        </w:rPr>
        <w:t xml:space="preserve"> </w:t>
      </w:r>
      <w:proofErr w:type="spellStart"/>
      <w:r w:rsidRPr="00255EDD">
        <w:rPr>
          <w:b/>
        </w:rPr>
        <w:t>mejor</w:t>
      </w:r>
      <w:proofErr w:type="spellEnd"/>
      <w:r w:rsidRPr="00255EDD">
        <w:rPr>
          <w:b/>
        </w:rPr>
        <w:t xml:space="preserve"> </w:t>
      </w:r>
      <w:proofErr w:type="spellStart"/>
      <w:r w:rsidRPr="00255EDD">
        <w:rPr>
          <w:b/>
        </w:rPr>
        <w:t>influencia</w:t>
      </w:r>
      <w:proofErr w:type="spellEnd"/>
      <w:r w:rsidRPr="00255EDD">
        <w:rPr>
          <w:b/>
        </w:rPr>
        <w:t xml:space="preserve"> 1995</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B439EB" w14:textId="77777777" w:rsidR="004035EF" w:rsidRDefault="007E1515">
      <w:pPr>
        <w:spacing w:before="0" w:after="0" w:line="240" w:lineRule="auto"/>
      </w:pPr>
      <w:r>
        <w:separator/>
      </w:r>
    </w:p>
  </w:endnote>
  <w:endnote w:type="continuationSeparator" w:id="0">
    <w:p w14:paraId="118178F9" w14:textId="77777777" w:rsidR="004035EF" w:rsidRDefault="007E151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00000003" w:usb1="00000000" w:usb2="00000000" w:usb3="00000000" w:csb0="00000001"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C7DAFF" w14:textId="77777777" w:rsidR="00FB4591" w:rsidRDefault="007E1515">
      <w:r>
        <w:separator/>
      </w:r>
    </w:p>
  </w:footnote>
  <w:footnote w:type="continuationSeparator" w:id="0">
    <w:p w14:paraId="1F9565C9" w14:textId="77777777" w:rsidR="00FB4591" w:rsidRDefault="007E151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C1AE401"/>
    <w:multiLevelType w:val="multilevel"/>
    <w:tmpl w:val="4C9436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7"/>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67D8F"/>
    <w:rsid w:val="00156CF4"/>
    <w:rsid w:val="00255EDD"/>
    <w:rsid w:val="004035EF"/>
    <w:rsid w:val="004E29B3"/>
    <w:rsid w:val="00590D07"/>
    <w:rsid w:val="00735418"/>
    <w:rsid w:val="00784D58"/>
    <w:rsid w:val="007E1515"/>
    <w:rsid w:val="008D6863"/>
    <w:rsid w:val="008F7960"/>
    <w:rsid w:val="009A46BF"/>
    <w:rsid w:val="00B86B75"/>
    <w:rsid w:val="00BC48D5"/>
    <w:rsid w:val="00C36279"/>
    <w:rsid w:val="00D345AB"/>
    <w:rsid w:val="00DF16D8"/>
    <w:rsid w:val="00E315A3"/>
    <w:rsid w:val="00FB4591"/>
    <w:rsid w:val="00FD4AE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EEBB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styleId="Refdecomentario">
    <w:name w:val="annotation reference"/>
    <w:basedOn w:val="Fuentedeprrafopredeter"/>
    <w:rsid w:val="00DF16D8"/>
    <w:rPr>
      <w:sz w:val="18"/>
      <w:szCs w:val="18"/>
    </w:rPr>
  </w:style>
  <w:style w:type="paragraph" w:styleId="Textocomentario">
    <w:name w:val="annotation text"/>
    <w:basedOn w:val="Normal"/>
    <w:link w:val="TextocomentarioCar"/>
    <w:rsid w:val="00DF16D8"/>
    <w:pPr>
      <w:spacing w:line="240" w:lineRule="auto"/>
    </w:pPr>
    <w:rPr>
      <w:sz w:val="24"/>
    </w:rPr>
  </w:style>
  <w:style w:type="character" w:customStyle="1" w:styleId="TextocomentarioCar">
    <w:name w:val="Texto comentario Car"/>
    <w:basedOn w:val="Fuentedeprrafopredeter"/>
    <w:link w:val="Textocomentario"/>
    <w:rsid w:val="00DF16D8"/>
  </w:style>
  <w:style w:type="paragraph" w:styleId="Asuntodelcomentario">
    <w:name w:val="annotation subject"/>
    <w:basedOn w:val="Textocomentario"/>
    <w:next w:val="Textocomentario"/>
    <w:link w:val="AsuntodelcomentarioCar"/>
    <w:rsid w:val="00DF16D8"/>
    <w:rPr>
      <w:b/>
      <w:bCs/>
      <w:sz w:val="20"/>
      <w:szCs w:val="20"/>
    </w:rPr>
  </w:style>
  <w:style w:type="character" w:customStyle="1" w:styleId="AsuntodelcomentarioCar">
    <w:name w:val="Asunto del comentario Car"/>
    <w:basedOn w:val="TextocomentarioCar"/>
    <w:link w:val="Asuntodelcomentario"/>
    <w:rsid w:val="00DF16D8"/>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omments" Target="comments.xm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pei.csic.es/database.html" TargetMode="External"/><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16</Pages>
  <Words>1062</Words>
  <Characters>5844</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6893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Guillermo Gea Izquierdo</cp:lastModifiedBy>
  <cp:revision>11</cp:revision>
  <dcterms:created xsi:type="dcterms:W3CDTF">2019-04-11T15:12:00Z</dcterms:created>
  <dcterms:modified xsi:type="dcterms:W3CDTF">2019-05-27T13:34:00Z</dcterms:modified>
</cp:coreProperties>
</file>