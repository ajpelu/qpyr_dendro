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450008" w14:textId="0B48A677" w:rsidR="00EB1FA4" w:rsidRDefault="00AA0119">
      <w:bookmarkStart w:id="0" w:name="_GoBack"/>
      <w:bookmarkEnd w:id="0"/>
      <w:r>
        <w:rPr>
          <w:b/>
        </w:rPr>
        <w:t>Figure 1</w:t>
      </w:r>
      <w:r>
        <w:t xml:space="preserve">. </w:t>
      </w:r>
      <w:proofErr w:type="gramStart"/>
      <w:r>
        <w:t xml:space="preserve">Distribution of </w:t>
      </w:r>
      <w:r>
        <w:rPr>
          <w:i/>
        </w:rPr>
        <w:t>Quercus pyrenaica</w:t>
      </w:r>
      <w:r>
        <w:t xml:space="preserve"> forests in </w:t>
      </w:r>
      <w:ins w:id="1" w:author="Guillermo Gea Izquierdo" w:date="2018-10-15T10:59:00Z">
        <w:r w:rsidR="00310CA5">
          <w:t xml:space="preserve">the </w:t>
        </w:r>
      </w:ins>
      <w:r>
        <w:t xml:space="preserve">Iberian Peninsula (a) and in Sierra Nevada mountain </w:t>
      </w:r>
      <w:ins w:id="2" w:author="Guillermo Gea Izquierdo" w:date="2018-10-15T10:59:00Z">
        <w:r w:rsidR="0033293C">
          <w:t xml:space="preserve">range </w:t>
        </w:r>
      </w:ins>
      <w:r>
        <w:t>(b).</w:t>
      </w:r>
      <w:proofErr w:type="gramEnd"/>
      <w:r>
        <w:t xml:space="preserve"> Different colours indicate oak population cluster’s identified in Sierra Nevada (Pérez-Luque et al. 2015). For each population, a grid with the MODIS pixels is shown (see material and methods). Detailed location of the dendroecological sampling sites: northern (San Juan, SJ) (c), and southern ones (Cáñar: CA-Low and CA-High) (d). Colour orthophotography of 2009 from Regional </w:t>
      </w:r>
      <w:commentRangeStart w:id="3"/>
      <w:r>
        <w:t>Ministry of the Environment, Regional Government of Andalusia</w:t>
      </w:r>
      <w:ins w:id="4" w:author="Guillermo Gea Izquierdo" w:date="2018-10-15T10:59:00Z">
        <w:r w:rsidR="0033293C">
          <w:t xml:space="preserve"> (reference?)</w:t>
        </w:r>
      </w:ins>
      <w:r>
        <w:t>.</w:t>
      </w:r>
      <w:commentRangeEnd w:id="3"/>
      <w:r w:rsidR="0033293C">
        <w:rPr>
          <w:rStyle w:val="Refdecomentario"/>
        </w:rPr>
        <w:commentReference w:id="3"/>
      </w:r>
    </w:p>
    <w:p w14:paraId="281F107E" w14:textId="77777777" w:rsidR="00EB1FA4" w:rsidRDefault="00AA0119">
      <w:r>
        <w:rPr>
          <w:noProof/>
          <w:lang w:val="es-ES" w:eastAsia="es-ES"/>
        </w:rPr>
        <w:drawing>
          <wp:inline distT="0" distB="0" distL="0" distR="0" wp14:anchorId="35CA57E2" wp14:editId="2E9A38DE">
            <wp:extent cx="4039576" cy="5715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jpg"/>
                    <pic:cNvPicPr>
                      <a:picLocks noChangeAspect="1" noChangeArrowheads="1"/>
                    </pic:cNvPicPr>
                  </pic:nvPicPr>
                  <pic:blipFill>
                    <a:blip r:embed="rId9"/>
                    <a:stretch>
                      <a:fillRect/>
                    </a:stretch>
                  </pic:blipFill>
                  <pic:spPr bwMode="auto">
                    <a:xfrm>
                      <a:off x="0" y="0"/>
                      <a:ext cx="4039576" cy="5715000"/>
                    </a:xfrm>
                    <a:prstGeom prst="rect">
                      <a:avLst/>
                    </a:prstGeom>
                    <a:noFill/>
                    <a:ln w="9525">
                      <a:noFill/>
                      <a:headEnd/>
                      <a:tailEnd/>
                    </a:ln>
                  </pic:spPr>
                </pic:pic>
              </a:graphicData>
            </a:graphic>
          </wp:inline>
        </w:drawing>
      </w:r>
    </w:p>
    <w:p w14:paraId="4AC88698" w14:textId="77777777" w:rsidR="00AA0119" w:rsidRDefault="00AA0119">
      <w:pPr>
        <w:spacing w:before="0" w:after="200" w:line="240" w:lineRule="auto"/>
        <w:rPr>
          <w:b/>
        </w:rPr>
      </w:pPr>
      <w:bookmarkStart w:id="5" w:name="section"/>
      <w:bookmarkEnd w:id="5"/>
      <w:r>
        <w:rPr>
          <w:b/>
        </w:rPr>
        <w:br w:type="page"/>
      </w:r>
    </w:p>
    <w:p w14:paraId="09E04060" w14:textId="77777777" w:rsidR="00EB1FA4" w:rsidRDefault="00AA0119">
      <w:r>
        <w:rPr>
          <w:b/>
        </w:rPr>
        <w:lastRenderedPageBreak/>
        <w:t>Figure 2.</w:t>
      </w:r>
      <w:r>
        <w:t xml:space="preserve"> EVI standardized anomaly during the period 2000-2016 for northern and southern populations. Error bars show standard error.</w:t>
      </w:r>
    </w:p>
    <w:p w14:paraId="7B125D77" w14:textId="77777777" w:rsidR="00EB1FA4" w:rsidRDefault="00AA0119">
      <w:pPr>
        <w:pStyle w:val="Textodecuerpo"/>
      </w:pPr>
      <w:r>
        <w:rPr>
          <w:noProof/>
          <w:lang w:val="es-ES" w:eastAsia="es-ES"/>
        </w:rPr>
        <w:drawing>
          <wp:inline distT="0" distB="0" distL="0" distR="0" wp14:anchorId="6D84663A" wp14:editId="0B52A726">
            <wp:extent cx="5943600" cy="4953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9-1.png"/>
                    <pic:cNvPicPr>
                      <a:picLocks noChangeAspect="1" noChangeArrowheads="1"/>
                    </pic:cNvPicPr>
                  </pic:nvPicPr>
                  <pic:blipFill>
                    <a:blip r:embed="rId10"/>
                    <a:stretch>
                      <a:fillRect/>
                    </a:stretch>
                  </pic:blipFill>
                  <pic:spPr bwMode="auto">
                    <a:xfrm>
                      <a:off x="0" y="0"/>
                      <a:ext cx="5943600" cy="4953000"/>
                    </a:xfrm>
                    <a:prstGeom prst="rect">
                      <a:avLst/>
                    </a:prstGeom>
                    <a:noFill/>
                    <a:ln w="9525">
                      <a:noFill/>
                      <a:headEnd/>
                      <a:tailEnd/>
                    </a:ln>
                  </pic:spPr>
                </pic:pic>
              </a:graphicData>
            </a:graphic>
          </wp:inline>
        </w:drawing>
      </w:r>
    </w:p>
    <w:p w14:paraId="0A98A016" w14:textId="77777777" w:rsidR="00AA0119" w:rsidRDefault="00AA0119">
      <w:pPr>
        <w:spacing w:before="0" w:after="200" w:line="240" w:lineRule="auto"/>
        <w:rPr>
          <w:rFonts w:asciiTheme="majorHAnsi" w:eastAsiaTheme="majorEastAsia" w:hAnsiTheme="majorHAnsi" w:cstheme="majorBidi"/>
          <w:b/>
          <w:bCs/>
          <w:szCs w:val="32"/>
          <w:lang w:val="es-ES"/>
        </w:rPr>
      </w:pPr>
      <w:bookmarkStart w:id="6" w:name="section-1"/>
      <w:bookmarkEnd w:id="6"/>
      <w:r>
        <w:rPr>
          <w:rFonts w:asciiTheme="majorHAnsi" w:eastAsiaTheme="majorEastAsia" w:hAnsiTheme="majorHAnsi" w:cstheme="majorBidi"/>
          <w:b/>
          <w:bCs/>
          <w:szCs w:val="32"/>
          <w:lang w:val="es-ES"/>
        </w:rPr>
        <w:br w:type="page"/>
      </w:r>
    </w:p>
    <w:p w14:paraId="1C42173A" w14:textId="77777777" w:rsidR="00EB1FA4" w:rsidRDefault="00AA0119">
      <w:r>
        <w:rPr>
          <w:b/>
        </w:rPr>
        <w:lastRenderedPageBreak/>
        <w:t>Figure 3.</w:t>
      </w:r>
      <w:r>
        <w:t xml:space="preserve"> Response </w:t>
      </w:r>
      <w:r>
        <w:rPr>
          <w:i/>
        </w:rPr>
        <w:t>Q. pyrenaica</w:t>
      </w:r>
      <w:r>
        <w:t xml:space="preserve"> forests to drought in terms of resistance, recovery and resilience of greenness (EVI; left-plots) and tree radial growth (BAI; right-plots) for the years 2005 and 2012. For EVI we compared northern populations (</w:t>
      </w:r>
      <w:r>
        <w:rPr>
          <w:i/>
        </w:rPr>
        <w:t>black fill circle</w:t>
      </w:r>
      <w:r>
        <w:t>) with southern ones (</w:t>
      </w:r>
      <w:r>
        <w:rPr>
          <w:i/>
        </w:rPr>
        <w:t>blue empty circle</w:t>
      </w:r>
      <w:r>
        <w:t xml:space="preserve">). For BAI we compared northern population (San Juan, SJ; </w:t>
      </w:r>
      <w:r>
        <w:rPr>
          <w:i/>
        </w:rPr>
        <w:t>black triangle</w:t>
      </w:r>
      <w:r>
        <w:t xml:space="preserve">) with southerns populations: Cáñar-High (CA-High; </w:t>
      </w:r>
      <w:r>
        <w:rPr>
          <w:i/>
        </w:rPr>
        <w:t>blue empty squares</w:t>
      </w:r>
      <w:r>
        <w:t xml:space="preserve">) and Cáñar-Low (CA-Low; </w:t>
      </w:r>
      <w:r>
        <w:rPr>
          <w:i/>
        </w:rPr>
        <w:t>blue fill squares</w:t>
      </w:r>
      <w:r>
        <w:t xml:space="preserve">). Different letters above error bars indicate significant </w:t>
      </w:r>
      <w:r>
        <w:rPr>
          <w:i/>
        </w:rPr>
        <w:t>post hoc</w:t>
      </w:r>
      <w:r>
        <w:t xml:space="preserve"> differences between groups (see material and methods).</w:t>
      </w:r>
    </w:p>
    <w:p w14:paraId="2E81DE7E" w14:textId="77777777" w:rsidR="00EB1FA4" w:rsidRDefault="00AA0119">
      <w:pPr>
        <w:pStyle w:val="Textodecuerpo"/>
      </w:pPr>
      <w:r>
        <w:rPr>
          <w:noProof/>
          <w:lang w:val="es-ES" w:eastAsia="es-ES"/>
        </w:rPr>
        <w:drawing>
          <wp:inline distT="0" distB="0" distL="0" distR="0" wp14:anchorId="7CE31BD1" wp14:editId="2FAF17EA">
            <wp:extent cx="5943600" cy="5943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4-1.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p>
    <w:p w14:paraId="47415A1F" w14:textId="77777777" w:rsidR="00AA0119" w:rsidRDefault="00AA0119">
      <w:pPr>
        <w:spacing w:before="0" w:after="200" w:line="240" w:lineRule="auto"/>
        <w:rPr>
          <w:rFonts w:asciiTheme="majorHAnsi" w:eastAsiaTheme="majorEastAsia" w:hAnsiTheme="majorHAnsi" w:cstheme="majorBidi"/>
          <w:b/>
          <w:bCs/>
          <w:szCs w:val="32"/>
          <w:lang w:val="es-ES"/>
        </w:rPr>
      </w:pPr>
      <w:bookmarkStart w:id="7" w:name="section-2"/>
      <w:bookmarkEnd w:id="7"/>
      <w:r>
        <w:rPr>
          <w:rFonts w:asciiTheme="majorHAnsi" w:eastAsiaTheme="majorEastAsia" w:hAnsiTheme="majorHAnsi" w:cstheme="majorBidi"/>
          <w:b/>
          <w:bCs/>
          <w:szCs w:val="32"/>
          <w:lang w:val="es-ES"/>
        </w:rPr>
        <w:br w:type="page"/>
      </w:r>
    </w:p>
    <w:p w14:paraId="312B22A4" w14:textId="13BB2052" w:rsidR="00EB1FA4" w:rsidRDefault="00AA0119">
      <w:r>
        <w:rPr>
          <w:b/>
        </w:rPr>
        <w:lastRenderedPageBreak/>
        <w:t>Figure 4.</w:t>
      </w:r>
      <w:r>
        <w:t xml:space="preserve"> Basal Area Increment (BAI) chronologies of </w:t>
      </w:r>
      <w:r>
        <w:rPr>
          <w:i/>
        </w:rPr>
        <w:t>Q. pyrenaica</w:t>
      </w:r>
      <w:r>
        <w:t xml:space="preserve"> for northern population (SJ; </w:t>
      </w:r>
      <w:r>
        <w:rPr>
          <w:i/>
        </w:rPr>
        <w:t>green</w:t>
      </w:r>
      <w:r>
        <w:t xml:space="preserve">) and southern ones: low-elevation (CA-Low; </w:t>
      </w:r>
      <w:r>
        <w:rPr>
          <w:i/>
        </w:rPr>
        <w:t>pink</w:t>
      </w:r>
      <w:r>
        <w:t xml:space="preserve">) and high-elevation (CA-High, </w:t>
      </w:r>
      <w:r>
        <w:rPr>
          <w:i/>
        </w:rPr>
        <w:t>purple</w:t>
      </w:r>
      <w:r>
        <w:t xml:space="preserve">) sites. Shading areas coorespond to standard error of the mean. Number of series are displayed in the upper plot. We only show </w:t>
      </w:r>
      <w:del w:id="8" w:author="Guillermo Gea Izquierdo" w:date="2018-10-15T11:09:00Z">
        <w:r w:rsidDel="00880C21">
          <w:delText xml:space="preserve">chronologies </w:delText>
        </w:r>
      </w:del>
      <w:ins w:id="9" w:author="Guillermo Gea Izquierdo" w:date="2018-10-15T11:09:00Z">
        <w:r w:rsidR="00880C21">
          <w:t xml:space="preserve">years replicated </w:t>
        </w:r>
      </w:ins>
      <w:commentRangeStart w:id="10"/>
      <w:r>
        <w:t>with # trees &gt; 5</w:t>
      </w:r>
      <w:commentRangeEnd w:id="10"/>
      <w:r w:rsidR="00BA7E54">
        <w:rPr>
          <w:rStyle w:val="Refdecomentario"/>
        </w:rPr>
        <w:commentReference w:id="10"/>
      </w:r>
      <w:r>
        <w:t>.</w:t>
      </w:r>
      <w:ins w:id="11" w:author="Guillermo Gea Izquierdo" w:date="2018-10-15T11:09:00Z">
        <w:r w:rsidR="00880C21">
          <w:t xml:space="preserve"> A</w:t>
        </w:r>
      </w:ins>
      <w:r>
        <w:t xml:space="preserve"> </w:t>
      </w:r>
      <w:ins w:id="12" w:author="Guillermo Gea Izquierdo" w:date="2018-10-15T11:10:00Z">
        <w:r w:rsidR="00880C21">
          <w:t xml:space="preserve">positive </w:t>
        </w:r>
      </w:ins>
      <w:del w:id="13" w:author="Guillermo Gea Izquierdo" w:date="2018-10-15T11:09:00Z">
        <w:r w:rsidDel="00880C21">
          <w:delText>L</w:delText>
        </w:r>
      </w:del>
      <w:ins w:id="14" w:author="Guillermo Gea Izquierdo" w:date="2018-10-15T11:09:00Z">
        <w:r w:rsidR="00880C21">
          <w:t>l</w:t>
        </w:r>
      </w:ins>
      <w:r>
        <w:t xml:space="preserve">inear trend since 1975 is shown for </w:t>
      </w:r>
      <w:ins w:id="15" w:author="Guillermo Gea Izquierdo" w:date="2018-10-15T11:10:00Z">
        <w:r w:rsidR="00880C21">
          <w:t xml:space="preserve">the </w:t>
        </w:r>
      </w:ins>
      <w:r>
        <w:t xml:space="preserve">southern </w:t>
      </w:r>
      <w:commentRangeStart w:id="16"/>
      <w:commentRangeStart w:id="17"/>
      <w:r>
        <w:t>high-elevation site (CA-High)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 0.303).</w:t>
      </w:r>
      <w:commentRangeEnd w:id="16"/>
      <w:r w:rsidR="000C7ACD">
        <w:rPr>
          <w:rStyle w:val="Refdecomentario"/>
        </w:rPr>
        <w:commentReference w:id="16"/>
      </w:r>
      <w:commentRangeEnd w:id="17"/>
      <w:r w:rsidR="005871F7">
        <w:rPr>
          <w:rStyle w:val="Refdecomentario"/>
        </w:rPr>
        <w:commentReference w:id="17"/>
      </w:r>
    </w:p>
    <w:p w14:paraId="5EDCBD13" w14:textId="77777777" w:rsidR="00EB1FA4" w:rsidRDefault="00AA0119">
      <w:pPr>
        <w:pStyle w:val="Textodecuerpo"/>
      </w:pPr>
      <w:r>
        <w:rPr>
          <w:noProof/>
          <w:lang w:val="es-ES" w:eastAsia="es-ES"/>
        </w:rPr>
        <w:drawing>
          <wp:inline distT="0" distB="0" distL="0" distR="0" wp14:anchorId="6B353091" wp14:editId="72950C3B">
            <wp:extent cx="5943600" cy="59436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8-1.png"/>
                    <pic:cNvPicPr>
                      <a:picLocks noChangeAspect="1" noChangeArrowheads="1"/>
                    </pic:cNvPicPr>
                  </pic:nvPicPr>
                  <pic:blipFill>
                    <a:blip r:embed="rId12"/>
                    <a:stretch>
                      <a:fillRect/>
                    </a:stretch>
                  </pic:blipFill>
                  <pic:spPr bwMode="auto">
                    <a:xfrm>
                      <a:off x="0" y="0"/>
                      <a:ext cx="5943600" cy="5943600"/>
                    </a:xfrm>
                    <a:prstGeom prst="rect">
                      <a:avLst/>
                    </a:prstGeom>
                    <a:noFill/>
                    <a:ln w="9525">
                      <a:noFill/>
                      <a:headEnd/>
                      <a:tailEnd/>
                    </a:ln>
                  </pic:spPr>
                </pic:pic>
              </a:graphicData>
            </a:graphic>
          </wp:inline>
        </w:drawing>
      </w:r>
    </w:p>
    <w:p w14:paraId="554E7764" w14:textId="77777777" w:rsidR="00AA0119" w:rsidRDefault="00AA0119">
      <w:pPr>
        <w:spacing w:before="0" w:after="200" w:line="240" w:lineRule="auto"/>
        <w:rPr>
          <w:rFonts w:asciiTheme="majorHAnsi" w:eastAsiaTheme="majorEastAsia" w:hAnsiTheme="majorHAnsi" w:cstheme="majorBidi"/>
          <w:b/>
          <w:bCs/>
          <w:szCs w:val="32"/>
          <w:lang w:val="es-ES"/>
        </w:rPr>
      </w:pPr>
      <w:bookmarkStart w:id="18" w:name="section-3"/>
      <w:bookmarkEnd w:id="18"/>
      <w:r>
        <w:rPr>
          <w:rFonts w:asciiTheme="majorHAnsi" w:eastAsiaTheme="majorEastAsia" w:hAnsiTheme="majorHAnsi" w:cstheme="majorBidi"/>
          <w:b/>
          <w:bCs/>
          <w:szCs w:val="32"/>
          <w:lang w:val="es-ES"/>
        </w:rPr>
        <w:br w:type="page"/>
      </w:r>
    </w:p>
    <w:p w14:paraId="3E4709F9" w14:textId="77777777" w:rsidR="00EB1FA4" w:rsidRDefault="00AA0119">
      <w:r>
        <w:rPr>
          <w:b/>
        </w:rPr>
        <w:lastRenderedPageBreak/>
        <w:t>Figure 5.</w:t>
      </w:r>
      <w:r>
        <w:t xml:space="preserve"> Residual tree-ring chronologies obtained for the </w:t>
      </w:r>
      <w:r>
        <w:rPr>
          <w:i/>
        </w:rPr>
        <w:t>Q. pyrenaica</w:t>
      </w:r>
      <w:r>
        <w:t xml:space="preserve"> sites. Dashed red lines indicate the start of the reliable period (EPS &gt; 0.85). Dotted black lines showing the three of most recent severe </w:t>
      </w:r>
      <w:commentRangeStart w:id="19"/>
      <w:r>
        <w:t>drought years (1995, 2005 and 2012).</w:t>
      </w:r>
      <w:commentRangeEnd w:id="19"/>
      <w:r w:rsidR="005871F7">
        <w:rPr>
          <w:rStyle w:val="Refdecomentario"/>
        </w:rPr>
        <w:commentReference w:id="19"/>
      </w:r>
    </w:p>
    <w:p w14:paraId="46567CB5" w14:textId="77777777" w:rsidR="00EB1FA4" w:rsidRDefault="00AA0119">
      <w:pPr>
        <w:pStyle w:val="Textodecuerpo"/>
      </w:pPr>
      <w:r>
        <w:rPr>
          <w:noProof/>
          <w:lang w:val="es-ES" w:eastAsia="es-ES"/>
        </w:rPr>
        <w:drawing>
          <wp:inline distT="0" distB="0" distL="0" distR="0" wp14:anchorId="5B032074" wp14:editId="2200E712">
            <wp:extent cx="5943600" cy="59436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1-1.png"/>
                    <pic:cNvPicPr>
                      <a:picLocks noChangeAspect="1" noChangeArrowheads="1"/>
                    </pic:cNvPicPr>
                  </pic:nvPicPr>
                  <pic:blipFill>
                    <a:blip r:embed="rId13"/>
                    <a:stretch>
                      <a:fillRect/>
                    </a:stretch>
                  </pic:blipFill>
                  <pic:spPr bwMode="auto">
                    <a:xfrm>
                      <a:off x="0" y="0"/>
                      <a:ext cx="5943600" cy="5943600"/>
                    </a:xfrm>
                    <a:prstGeom prst="rect">
                      <a:avLst/>
                    </a:prstGeom>
                    <a:noFill/>
                    <a:ln w="9525">
                      <a:noFill/>
                      <a:headEnd/>
                      <a:tailEnd/>
                    </a:ln>
                  </pic:spPr>
                </pic:pic>
              </a:graphicData>
            </a:graphic>
          </wp:inline>
        </w:drawing>
      </w:r>
    </w:p>
    <w:p w14:paraId="7EFB1121" w14:textId="77777777" w:rsidR="00AA0119" w:rsidRDefault="00AA0119">
      <w:pPr>
        <w:spacing w:before="0" w:after="200" w:line="240" w:lineRule="auto"/>
        <w:rPr>
          <w:rFonts w:asciiTheme="majorHAnsi" w:eastAsiaTheme="majorEastAsia" w:hAnsiTheme="majorHAnsi" w:cstheme="majorBidi"/>
          <w:b/>
          <w:bCs/>
          <w:szCs w:val="32"/>
          <w:lang w:val="es-ES"/>
        </w:rPr>
      </w:pPr>
      <w:bookmarkStart w:id="20" w:name="section-4"/>
      <w:bookmarkEnd w:id="20"/>
      <w:r>
        <w:rPr>
          <w:rFonts w:asciiTheme="majorHAnsi" w:eastAsiaTheme="majorEastAsia" w:hAnsiTheme="majorHAnsi" w:cstheme="majorBidi"/>
          <w:b/>
          <w:bCs/>
          <w:szCs w:val="32"/>
          <w:lang w:val="es-ES"/>
        </w:rPr>
        <w:br w:type="page"/>
      </w:r>
    </w:p>
    <w:p w14:paraId="00CD15FB" w14:textId="77777777" w:rsidR="00EB1FA4" w:rsidRDefault="00AA0119">
      <w:r>
        <w:rPr>
          <w:b/>
        </w:rPr>
        <w:lastRenderedPageBreak/>
        <w:t>Figure 6.</w:t>
      </w:r>
      <w:r>
        <w:t xml:space="preserve"> Correlation coefficients obtained by relating tree-ring residual chronologies (RWI) of </w:t>
      </w:r>
      <w:r>
        <w:rPr>
          <w:i/>
        </w:rPr>
        <w:t>Q. pyrenaica</w:t>
      </w:r>
      <w:r>
        <w:t xml:space="preserve"> and monthly climatic data: precipitation (a), </w:t>
      </w:r>
      <w:commentRangeStart w:id="21"/>
      <w:r>
        <w:t>SPEI</w:t>
      </w:r>
      <w:commentRangeEnd w:id="21"/>
      <w:r w:rsidR="00AF49D9">
        <w:rPr>
          <w:rStyle w:val="Refdecomentario"/>
        </w:rPr>
        <w:commentReference w:id="21"/>
      </w:r>
      <w:r>
        <w:t xml:space="preserve"> (b), maximun (c) and minimun (d) temperatures. </w:t>
      </w:r>
      <w:r>
        <w:rPr>
          <w:i/>
        </w:rPr>
        <w:t>green</w:t>
      </w:r>
      <w:r>
        <w:t xml:space="preserve"> bars: northern site (SJ); </w:t>
      </w:r>
      <w:r>
        <w:rPr>
          <w:i/>
        </w:rPr>
        <w:t>light blue</w:t>
      </w:r>
      <w:r>
        <w:t xml:space="preserve"> bars: low-elevation southern site (CA-Low); and </w:t>
      </w:r>
      <w:commentRangeStart w:id="22"/>
      <w:r>
        <w:rPr>
          <w:i/>
        </w:rPr>
        <w:t>dark blue</w:t>
      </w:r>
      <w:r>
        <w:t xml:space="preserve"> bars: high-elevation shouthern site (CA-High). Asteriks indicate significant (</w:t>
      </w:r>
      <m:oMath>
        <m:r>
          <w:rPr>
            <w:rFonts w:ascii="Cambria Math" w:hAnsi="Cambria Math"/>
          </w:rPr>
          <m:t>P&lt;0.05</m:t>
        </m:r>
      </m:oMath>
      <w:r>
        <w:t>) correlation coefficients.</w:t>
      </w:r>
      <w:commentRangeEnd w:id="22"/>
      <w:r w:rsidR="00AF49D9">
        <w:rPr>
          <w:rStyle w:val="Refdecomentario"/>
        </w:rPr>
        <w:commentReference w:id="22"/>
      </w:r>
    </w:p>
    <w:p w14:paraId="56D0DC61" w14:textId="77777777" w:rsidR="00EB1FA4" w:rsidRDefault="00AA0119">
      <w:pPr>
        <w:pStyle w:val="Textodecuerpo"/>
      </w:pPr>
      <w:r>
        <w:rPr>
          <w:noProof/>
          <w:lang w:val="es-ES" w:eastAsia="es-ES"/>
        </w:rPr>
        <w:drawing>
          <wp:inline distT="0" distB="0" distL="0" distR="0" wp14:anchorId="17AD6AB8" wp14:editId="72E3CBC3">
            <wp:extent cx="5943600" cy="59436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2-1.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25A356CC" w14:textId="77777777" w:rsidR="00AA0119" w:rsidRDefault="00AA0119">
      <w:pPr>
        <w:spacing w:before="0" w:after="200" w:line="240" w:lineRule="auto"/>
        <w:rPr>
          <w:rFonts w:asciiTheme="majorHAnsi" w:eastAsiaTheme="majorEastAsia" w:hAnsiTheme="majorHAnsi" w:cstheme="majorBidi"/>
          <w:b/>
          <w:bCs/>
          <w:szCs w:val="32"/>
          <w:lang w:val="es-ES"/>
        </w:rPr>
      </w:pPr>
      <w:bookmarkStart w:id="23" w:name="section-5"/>
      <w:bookmarkEnd w:id="23"/>
      <w:r>
        <w:rPr>
          <w:rFonts w:asciiTheme="majorHAnsi" w:eastAsiaTheme="majorEastAsia" w:hAnsiTheme="majorHAnsi" w:cstheme="majorBidi"/>
          <w:b/>
          <w:bCs/>
          <w:szCs w:val="32"/>
          <w:lang w:val="es-ES"/>
        </w:rPr>
        <w:br w:type="page"/>
      </w:r>
    </w:p>
    <w:p w14:paraId="0645A216" w14:textId="3D7C3F50" w:rsidR="00EB1FA4" w:rsidRDefault="00AA0119">
      <w:r>
        <w:rPr>
          <w:b/>
        </w:rPr>
        <w:lastRenderedPageBreak/>
        <w:t>Figure 7.</w:t>
      </w:r>
      <w:r>
        <w:t xml:space="preserve"> Comparison of median growth change (</w:t>
      </w:r>
      <m:oMath>
        <m:r>
          <w:rPr>
            <w:rFonts w:ascii="Cambria Math" w:hAnsi="Cambria Math"/>
          </w:rPr>
          <m:t>GC</m:t>
        </m:r>
      </m:oMath>
      <w:r>
        <w:t xml:space="preserve">) following Nowacki and Abrams (1997) for </w:t>
      </w:r>
      <w:r>
        <w:rPr>
          <w:i/>
        </w:rPr>
        <w:t xml:space="preserve">Q. </w:t>
      </w:r>
      <w:commentRangeStart w:id="24"/>
      <w:r>
        <w:rPr>
          <w:i/>
        </w:rPr>
        <w:t>pyrenaica</w:t>
      </w:r>
      <w:r>
        <w:t xml:space="preserve"> sites. Dashed black lines indicate a threshold of 50 % of GC (see material and methods).</w:t>
      </w:r>
      <w:ins w:id="25" w:author="Guillermo Gea Izquierdo" w:date="2018-10-15T11:20:00Z">
        <w:r w:rsidR="0037561B">
          <w:t xml:space="preserve"> See </w:t>
        </w:r>
      </w:ins>
      <w:commentRangeEnd w:id="24"/>
      <w:ins w:id="26" w:author="Guillermo Gea Izquierdo" w:date="2018-10-15T11:21:00Z">
        <w:r w:rsidR="0037561B">
          <w:rPr>
            <w:rStyle w:val="Refdecomentario"/>
          </w:rPr>
          <w:commentReference w:id="24"/>
        </w:r>
      </w:ins>
      <w:ins w:id="28" w:author="Guillermo Gea Izquierdo" w:date="2018-10-15T11:20:00Z">
        <w:r w:rsidR="0037561B">
          <w:t xml:space="preserve">that y-axes do not correspond in all of the 3 panels for the sake of clarity. </w:t>
        </w:r>
      </w:ins>
    </w:p>
    <w:p w14:paraId="3867CE87" w14:textId="77777777" w:rsidR="00EB1FA4" w:rsidRDefault="00AA0119">
      <w:pPr>
        <w:pStyle w:val="Textodecuerpo"/>
      </w:pPr>
      <w:r>
        <w:rPr>
          <w:noProof/>
          <w:lang w:val="es-ES" w:eastAsia="es-ES"/>
        </w:rPr>
        <w:drawing>
          <wp:inline distT="0" distB="0" distL="0" distR="0" wp14:anchorId="280CFD84" wp14:editId="1566663B">
            <wp:extent cx="5943600" cy="59436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3-1.png"/>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headEnd/>
                      <a:tailEnd/>
                    </a:ln>
                  </pic:spPr>
                </pic:pic>
              </a:graphicData>
            </a:graphic>
          </wp:inline>
        </w:drawing>
      </w:r>
    </w:p>
    <w:p w14:paraId="016AF527" w14:textId="77777777" w:rsidR="00AA0119" w:rsidRDefault="00AA0119">
      <w:pPr>
        <w:spacing w:before="0" w:after="200" w:line="240" w:lineRule="auto"/>
        <w:rPr>
          <w:rFonts w:asciiTheme="majorHAnsi" w:eastAsiaTheme="majorEastAsia" w:hAnsiTheme="majorHAnsi" w:cstheme="majorBidi"/>
          <w:b/>
          <w:bCs/>
          <w:szCs w:val="32"/>
          <w:lang w:val="es-ES"/>
        </w:rPr>
      </w:pPr>
      <w:bookmarkStart w:id="29" w:name="section-6"/>
      <w:bookmarkEnd w:id="29"/>
      <w:r>
        <w:rPr>
          <w:rFonts w:asciiTheme="majorHAnsi" w:eastAsiaTheme="majorEastAsia" w:hAnsiTheme="majorHAnsi" w:cstheme="majorBidi"/>
          <w:b/>
          <w:bCs/>
          <w:szCs w:val="32"/>
          <w:lang w:val="es-ES"/>
        </w:rPr>
        <w:br w:type="page"/>
      </w:r>
    </w:p>
    <w:p w14:paraId="7F4B800D" w14:textId="77777777" w:rsidR="00EB1FA4" w:rsidRDefault="00AA0119">
      <w:commentRangeStart w:id="30"/>
      <w:r>
        <w:rPr>
          <w:b/>
        </w:rPr>
        <w:lastRenderedPageBreak/>
        <w:t>Figure 8</w:t>
      </w:r>
      <w:r>
        <w:t xml:space="preserve">. Percentage of </w:t>
      </w:r>
      <w:r>
        <w:rPr>
          <w:i/>
        </w:rPr>
        <w:t>Q. pyrenaica</w:t>
      </w:r>
      <w:r>
        <w:t xml:space="preserve"> trees affected by GC &gt; 50 % by site. </w:t>
      </w:r>
      <w:r>
        <w:rPr>
          <w:i/>
        </w:rPr>
        <w:t>Black</w:t>
      </w:r>
      <w:r>
        <w:t xml:space="preserve"> line shows number of trees (</w:t>
      </w:r>
      <w:proofErr w:type="spellStart"/>
      <w:r>
        <w:t>rigth</w:t>
      </w:r>
      <w:proofErr w:type="spellEnd"/>
      <w:r>
        <w:t>-axis).</w:t>
      </w:r>
      <w:commentRangeEnd w:id="30"/>
      <w:r w:rsidR="0037561B">
        <w:rPr>
          <w:rStyle w:val="Refdecomentario"/>
        </w:rPr>
        <w:commentReference w:id="30"/>
      </w:r>
    </w:p>
    <w:p w14:paraId="0E7C7D58" w14:textId="77777777" w:rsidR="00AA0119" w:rsidRDefault="00AA0119">
      <w:pPr>
        <w:pStyle w:val="Textodecuerpo"/>
      </w:pPr>
      <w:r>
        <w:rPr>
          <w:noProof/>
          <w:lang w:val="es-ES" w:eastAsia="es-ES"/>
        </w:rPr>
        <w:drawing>
          <wp:inline distT="0" distB="0" distL="0" distR="0" wp14:anchorId="146C9E88" wp14:editId="260A8A9E">
            <wp:extent cx="5943600" cy="59436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4-1.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p>
    <w:p w14:paraId="58E15955" w14:textId="77777777" w:rsidR="00AA0119" w:rsidRDefault="00AA0119">
      <w:pPr>
        <w:spacing w:before="0" w:after="200" w:line="240" w:lineRule="auto"/>
      </w:pPr>
      <w:r>
        <w:br w:type="page"/>
      </w:r>
    </w:p>
    <w:p w14:paraId="582CECD7" w14:textId="77777777" w:rsidR="00EB1FA4" w:rsidRDefault="00AA0119">
      <w:pPr>
        <w:pStyle w:val="Textodecuerpo"/>
      </w:pPr>
      <w:proofErr w:type="gramStart"/>
      <w:r>
        <w:lastRenderedPageBreak/>
        <w:t xml:space="preserve">##### </w:t>
      </w:r>
      <w:r>
        <w:rPr>
          <w:b/>
        </w:rPr>
        <w:t>Appendix S1.</w:t>
      </w:r>
      <w:proofErr w:type="gramEnd"/>
      <w:r>
        <w:t xml:space="preserve"> Temporal evolution of cumulative precipitation (hydrological year) during the period 1950-2017. Points represent mean and errorbars standard error. </w:t>
      </w:r>
      <w:r>
        <w:rPr>
          <w:i/>
        </w:rPr>
        <w:t>Black</w:t>
      </w:r>
      <w:r>
        <w:t xml:space="preserve"> line indicates mean for all period. </w:t>
      </w:r>
      <w:r>
        <w:rPr>
          <w:i/>
        </w:rPr>
        <w:t>Red</w:t>
      </w:r>
      <w:r>
        <w:t xml:space="preserve"> lines represent -1 and -2 standard deviation (</w:t>
      </w:r>
      <w:r>
        <w:rPr>
          <w:i/>
        </w:rPr>
        <w:t>dotted</w:t>
      </w:r>
      <w:r>
        <w:t xml:space="preserve"> and </w:t>
      </w:r>
      <w:r>
        <w:rPr>
          <w:i/>
        </w:rPr>
        <w:t>dashed</w:t>
      </w:r>
      <w:r>
        <w:t xml:space="preserve"> lines respectively). </w:t>
      </w:r>
      <w:r>
        <w:rPr>
          <w:i/>
        </w:rPr>
        <w:t>Blue</w:t>
      </w:r>
      <w:r>
        <w:t xml:space="preserve"> lines represent +1 and +2 standard deviation (</w:t>
      </w:r>
      <w:r>
        <w:rPr>
          <w:i/>
        </w:rPr>
        <w:t>dotted</w:t>
      </w:r>
      <w:r>
        <w:t xml:space="preserve"> and </w:t>
      </w:r>
      <w:r>
        <w:rPr>
          <w:i/>
        </w:rPr>
        <w:t>dashed</w:t>
      </w:r>
      <w:r>
        <w:t xml:space="preserve"> lines respectively). Years with average values below -1SD are labelled. Data from 28 meteorological stations distributed around Sierra Nevada area (from National Spanish Meteorological Services, AEMET). </w:t>
      </w:r>
      <w:r>
        <w:rPr>
          <w:b/>
          <w:i/>
        </w:rPr>
        <w:t>Inset plot</w:t>
      </w:r>
      <w:r>
        <w:t xml:space="preserve">: cumulative precipitation during </w:t>
      </w:r>
      <w:commentRangeStart w:id="31"/>
      <w:r>
        <w:t>the hydrological years 2004-2005 (</w:t>
      </w:r>
      <w:r>
        <w:rPr>
          <w:i/>
        </w:rPr>
        <w:t>blue line</w:t>
      </w:r>
      <w:r>
        <w:t>) and 2011-2012 (</w:t>
      </w:r>
      <w:r>
        <w:rPr>
          <w:i/>
        </w:rPr>
        <w:t>red line</w:t>
      </w:r>
      <w:r>
        <w:t xml:space="preserve">). The boxplot representing the </w:t>
      </w:r>
      <w:commentRangeEnd w:id="31"/>
      <w:r w:rsidR="001C417B">
        <w:rPr>
          <w:rStyle w:val="Refdecomentario"/>
        </w:rPr>
        <w:commentReference w:id="31"/>
      </w:r>
      <w:r>
        <w:t xml:space="preserve">average from 1950-2015 </w:t>
      </w:r>
      <w:proofErr w:type="gramStart"/>
      <w:r>
        <w:t>period</w:t>
      </w:r>
      <w:proofErr w:type="gramEnd"/>
      <w:r>
        <w:t>. Data from meteorological station Granada, Base Aérea.</w:t>
      </w:r>
    </w:p>
    <w:p w14:paraId="4E86E193" w14:textId="77777777" w:rsidR="00EB1FA4" w:rsidRDefault="00AA0119">
      <w:pPr>
        <w:pStyle w:val="Textodecuerpo"/>
      </w:pPr>
      <w:r>
        <w:rPr>
          <w:noProof/>
          <w:lang w:val="es-ES" w:eastAsia="es-ES"/>
        </w:rPr>
        <w:drawing>
          <wp:inline distT="0" distB="0" distL="0" distR="0" wp14:anchorId="7D74A69D" wp14:editId="7F28BF5B">
            <wp:extent cx="5943600" cy="59436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6-1.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p>
    <w:p w14:paraId="2788ACB4" w14:textId="77777777" w:rsidR="00EB1FA4" w:rsidRDefault="00AA0119">
      <w:bookmarkStart w:id="32" w:name="section-7"/>
      <w:bookmarkEnd w:id="32"/>
      <w:r>
        <w:rPr>
          <w:b/>
        </w:rPr>
        <w:lastRenderedPageBreak/>
        <w:t>Appendix S2</w:t>
      </w:r>
      <w:r>
        <w:t>. Drought severity in the Sierra Nevada for the 1950-2016 period based on the Standardised Precipitation-Evapotranspiration Index (SPEI). Data from Global SPEI database (</w:t>
      </w:r>
      <w:hyperlink r:id="rId18">
        <w:r>
          <w:rPr>
            <w:rStyle w:val="Hipervnculo"/>
          </w:rPr>
          <w:t>http://spei.csic.es/database.html</w:t>
        </w:r>
      </w:hyperlink>
      <w:r>
        <w:t>). We obtanied the SPEI data for a 12 month scale and for all 0.5º grid cells covering Sierra Nevada.</w:t>
      </w:r>
    </w:p>
    <w:p w14:paraId="4156493C" w14:textId="77777777" w:rsidR="00EB1FA4" w:rsidRDefault="00AA0119">
      <w:pPr>
        <w:pStyle w:val="Textodecuerpo"/>
      </w:pPr>
      <w:r>
        <w:rPr>
          <w:noProof/>
          <w:lang w:val="es-ES" w:eastAsia="es-ES"/>
        </w:rPr>
        <w:drawing>
          <wp:inline distT="0" distB="0" distL="0" distR="0" wp14:anchorId="5941FCAB" wp14:editId="53871AA4">
            <wp:extent cx="5943600" cy="4953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8-1.png"/>
                    <pic:cNvPicPr>
                      <a:picLocks noChangeAspect="1" noChangeArrowheads="1"/>
                    </pic:cNvPicPr>
                  </pic:nvPicPr>
                  <pic:blipFill>
                    <a:blip r:embed="rId19"/>
                    <a:stretch>
                      <a:fillRect/>
                    </a:stretch>
                  </pic:blipFill>
                  <pic:spPr bwMode="auto">
                    <a:xfrm>
                      <a:off x="0" y="0"/>
                      <a:ext cx="5943600" cy="4953000"/>
                    </a:xfrm>
                    <a:prstGeom prst="rect">
                      <a:avLst/>
                    </a:prstGeom>
                    <a:noFill/>
                    <a:ln w="9525">
                      <a:noFill/>
                      <a:headEnd/>
                      <a:tailEnd/>
                    </a:ln>
                  </pic:spPr>
                </pic:pic>
              </a:graphicData>
            </a:graphic>
          </wp:inline>
        </w:drawing>
      </w:r>
    </w:p>
    <w:p w14:paraId="26446674" w14:textId="77777777" w:rsidR="00AA0119" w:rsidRDefault="00AA0119">
      <w:pPr>
        <w:rPr>
          <w:rFonts w:asciiTheme="majorHAnsi" w:eastAsiaTheme="majorEastAsia" w:hAnsiTheme="majorHAnsi" w:cstheme="majorBidi"/>
          <w:b/>
          <w:bCs/>
          <w:szCs w:val="32"/>
          <w:lang w:val="es-ES"/>
        </w:rPr>
      </w:pPr>
      <w:bookmarkStart w:id="33" w:name="section-8"/>
      <w:bookmarkEnd w:id="33"/>
    </w:p>
    <w:p w14:paraId="291B39F2" w14:textId="77777777" w:rsidR="00AA0119" w:rsidRDefault="00AA0119">
      <w:pPr>
        <w:spacing w:before="0" w:after="200" w:line="240" w:lineRule="auto"/>
        <w:rPr>
          <w:rFonts w:asciiTheme="majorHAnsi" w:eastAsiaTheme="majorEastAsia" w:hAnsiTheme="majorHAnsi" w:cstheme="majorBidi"/>
          <w:b/>
          <w:bCs/>
          <w:szCs w:val="32"/>
          <w:lang w:val="es-ES"/>
        </w:rPr>
      </w:pPr>
      <w:r>
        <w:rPr>
          <w:rFonts w:asciiTheme="majorHAnsi" w:eastAsiaTheme="majorEastAsia" w:hAnsiTheme="majorHAnsi" w:cstheme="majorBidi"/>
          <w:b/>
          <w:bCs/>
          <w:szCs w:val="32"/>
          <w:lang w:val="es-ES"/>
        </w:rPr>
        <w:br w:type="page"/>
      </w:r>
    </w:p>
    <w:p w14:paraId="148ACF89" w14:textId="77777777" w:rsidR="00EB1FA4" w:rsidRDefault="00AA0119">
      <w:r>
        <w:rPr>
          <w:b/>
        </w:rPr>
        <w:lastRenderedPageBreak/>
        <w:t>Appendix S3.</w:t>
      </w:r>
      <w:r>
        <w:t xml:space="preserve"> Drought events for Sierra Nevada based on SPEI index. A drought event starts in the month when SPEI falls below the threshold of -1.28 (Páscoa et al. 2017). A drought event is considered only when SPEI value are below threshold for at least two consecutive months (</w:t>
      </w:r>
      <w:r>
        <w:rPr>
          <w:i/>
        </w:rPr>
        <w:t>e.g.</w:t>
      </w:r>
      <w:r>
        <w:t xml:space="preserve"> Spinoni et al. 2015, 2017, Páscoa et al. 2017). The </w:t>
      </w:r>
      <w:r>
        <w:rPr>
          <w:b/>
          <w:i/>
        </w:rPr>
        <w:t>duration</w:t>
      </w:r>
      <w:r>
        <w:t xml:space="preserve"> of a drought event is the number of consecutive months with the SPEI lower than a certain threshold. </w:t>
      </w:r>
      <w:r>
        <w:rPr>
          <w:b/>
          <w:i/>
        </w:rPr>
        <w:t>Severity</w:t>
      </w:r>
      <w:r>
        <w:t xml:space="preserve"> of a drought event is the sum of the SPEI values (absolute values) during the duration of the drought event. </w:t>
      </w:r>
      <w:r>
        <w:rPr>
          <w:b/>
          <w:i/>
        </w:rPr>
        <w:t>Intensity</w:t>
      </w:r>
      <w:r>
        <w:t xml:space="preserve"> and </w:t>
      </w:r>
      <w:r>
        <w:rPr>
          <w:b/>
          <w:i/>
        </w:rPr>
        <w:t>Lowest SPEI</w:t>
      </w:r>
      <w:r>
        <w:t xml:space="preserve"> refer to the mean and lowest value of SPEI respectively during the drought event duration.</w:t>
      </w:r>
    </w:p>
    <w:tbl>
      <w:tblPr>
        <w:tblW w:w="4583" w:type="pct"/>
        <w:tblLook w:val="07E0" w:firstRow="1" w:lastRow="1" w:firstColumn="1" w:lastColumn="1" w:noHBand="1" w:noVBand="1"/>
      </w:tblPr>
      <w:tblGrid>
        <w:gridCol w:w="2551"/>
        <w:gridCol w:w="1349"/>
        <w:gridCol w:w="1318"/>
        <w:gridCol w:w="1912"/>
        <w:gridCol w:w="1647"/>
      </w:tblGrid>
      <w:tr w:rsidR="00EB1FA4" w14:paraId="04AD9059" w14:textId="77777777">
        <w:tc>
          <w:tcPr>
            <w:tcW w:w="0" w:type="auto"/>
            <w:tcBorders>
              <w:bottom w:val="single" w:sz="0" w:space="0" w:color="auto"/>
            </w:tcBorders>
            <w:vAlign w:val="bottom"/>
          </w:tcPr>
          <w:p w14:paraId="2C486D59" w14:textId="77777777" w:rsidR="00EB1FA4" w:rsidRDefault="00AA0119">
            <w:pPr>
              <w:pStyle w:val="Compact"/>
              <w:jc w:val="center"/>
            </w:pPr>
            <w:r>
              <w:t>Duration (months)</w:t>
            </w:r>
          </w:p>
        </w:tc>
        <w:tc>
          <w:tcPr>
            <w:tcW w:w="0" w:type="auto"/>
            <w:tcBorders>
              <w:bottom w:val="single" w:sz="0" w:space="0" w:color="auto"/>
            </w:tcBorders>
            <w:vAlign w:val="bottom"/>
          </w:tcPr>
          <w:p w14:paraId="7197BA1C" w14:textId="77777777" w:rsidR="00EB1FA4" w:rsidRDefault="00AA0119">
            <w:pPr>
              <w:pStyle w:val="Compact"/>
              <w:jc w:val="center"/>
            </w:pPr>
            <w:r>
              <w:t>Intensity</w:t>
            </w:r>
          </w:p>
        </w:tc>
        <w:tc>
          <w:tcPr>
            <w:tcW w:w="0" w:type="auto"/>
            <w:tcBorders>
              <w:bottom w:val="single" w:sz="0" w:space="0" w:color="auto"/>
            </w:tcBorders>
            <w:vAlign w:val="bottom"/>
          </w:tcPr>
          <w:p w14:paraId="64CBA8A6" w14:textId="77777777" w:rsidR="00EB1FA4" w:rsidRDefault="00AA0119">
            <w:pPr>
              <w:pStyle w:val="Compact"/>
              <w:jc w:val="center"/>
            </w:pPr>
            <w:r>
              <w:t>Severity</w:t>
            </w:r>
          </w:p>
        </w:tc>
        <w:tc>
          <w:tcPr>
            <w:tcW w:w="0" w:type="auto"/>
            <w:tcBorders>
              <w:bottom w:val="single" w:sz="0" w:space="0" w:color="auto"/>
            </w:tcBorders>
            <w:vAlign w:val="bottom"/>
          </w:tcPr>
          <w:p w14:paraId="7411D878" w14:textId="77777777" w:rsidR="00EB1FA4" w:rsidRDefault="00AA0119">
            <w:pPr>
              <w:pStyle w:val="Compact"/>
              <w:jc w:val="center"/>
            </w:pPr>
            <w:r>
              <w:t>Lowest SPEI</w:t>
            </w:r>
          </w:p>
        </w:tc>
        <w:tc>
          <w:tcPr>
            <w:tcW w:w="0" w:type="auto"/>
            <w:tcBorders>
              <w:bottom w:val="single" w:sz="0" w:space="0" w:color="auto"/>
            </w:tcBorders>
            <w:vAlign w:val="bottom"/>
          </w:tcPr>
          <w:p w14:paraId="6BAA7092" w14:textId="77777777" w:rsidR="00EB1FA4" w:rsidRDefault="00AA0119">
            <w:pPr>
              <w:pStyle w:val="Compact"/>
              <w:jc w:val="center"/>
            </w:pPr>
            <w:r>
              <w:t>Year</w:t>
            </w:r>
          </w:p>
        </w:tc>
      </w:tr>
      <w:tr w:rsidR="00EB1FA4" w14:paraId="076BD85B" w14:textId="77777777">
        <w:tc>
          <w:tcPr>
            <w:tcW w:w="0" w:type="auto"/>
          </w:tcPr>
          <w:p w14:paraId="11874AD3" w14:textId="77777777" w:rsidR="00EB1FA4" w:rsidRDefault="00AA0119">
            <w:pPr>
              <w:pStyle w:val="Compact"/>
              <w:jc w:val="center"/>
            </w:pPr>
            <w:r>
              <w:t>11</w:t>
            </w:r>
          </w:p>
        </w:tc>
        <w:tc>
          <w:tcPr>
            <w:tcW w:w="0" w:type="auto"/>
          </w:tcPr>
          <w:p w14:paraId="0E4E45BD" w14:textId="77777777" w:rsidR="00EB1FA4" w:rsidRDefault="00AA0119">
            <w:pPr>
              <w:pStyle w:val="Compact"/>
              <w:jc w:val="center"/>
            </w:pPr>
            <w:r>
              <w:t>-1.581</w:t>
            </w:r>
          </w:p>
        </w:tc>
        <w:tc>
          <w:tcPr>
            <w:tcW w:w="0" w:type="auto"/>
          </w:tcPr>
          <w:p w14:paraId="6BD62944" w14:textId="77777777" w:rsidR="00EB1FA4" w:rsidRDefault="00AA0119">
            <w:pPr>
              <w:pStyle w:val="Compact"/>
              <w:jc w:val="center"/>
            </w:pPr>
            <w:r>
              <w:t>17.39</w:t>
            </w:r>
          </w:p>
        </w:tc>
        <w:tc>
          <w:tcPr>
            <w:tcW w:w="0" w:type="auto"/>
          </w:tcPr>
          <w:p w14:paraId="11FA0C18" w14:textId="77777777" w:rsidR="00EB1FA4" w:rsidRDefault="00AA0119">
            <w:pPr>
              <w:pStyle w:val="Compact"/>
              <w:jc w:val="center"/>
            </w:pPr>
            <w:r>
              <w:t>-2.024</w:t>
            </w:r>
          </w:p>
        </w:tc>
        <w:tc>
          <w:tcPr>
            <w:tcW w:w="0" w:type="auto"/>
          </w:tcPr>
          <w:p w14:paraId="40AEA7E5" w14:textId="77777777" w:rsidR="00EB1FA4" w:rsidRDefault="00AA0119">
            <w:pPr>
              <w:pStyle w:val="Compact"/>
              <w:jc w:val="center"/>
            </w:pPr>
            <w:r>
              <w:t>1913-1914</w:t>
            </w:r>
          </w:p>
        </w:tc>
      </w:tr>
      <w:tr w:rsidR="00EB1FA4" w14:paraId="6B331DB4" w14:textId="77777777">
        <w:tc>
          <w:tcPr>
            <w:tcW w:w="0" w:type="auto"/>
          </w:tcPr>
          <w:p w14:paraId="4F57DE92" w14:textId="77777777" w:rsidR="00EB1FA4" w:rsidRDefault="00AA0119">
            <w:pPr>
              <w:pStyle w:val="Compact"/>
              <w:jc w:val="center"/>
            </w:pPr>
            <w:r>
              <w:t>11</w:t>
            </w:r>
          </w:p>
        </w:tc>
        <w:tc>
          <w:tcPr>
            <w:tcW w:w="0" w:type="auto"/>
          </w:tcPr>
          <w:p w14:paraId="790253C3" w14:textId="77777777" w:rsidR="00EB1FA4" w:rsidRDefault="00AA0119">
            <w:pPr>
              <w:pStyle w:val="Compact"/>
              <w:jc w:val="center"/>
            </w:pPr>
            <w:r>
              <w:t>-1.957</w:t>
            </w:r>
          </w:p>
        </w:tc>
        <w:tc>
          <w:tcPr>
            <w:tcW w:w="0" w:type="auto"/>
          </w:tcPr>
          <w:p w14:paraId="6954600A" w14:textId="77777777" w:rsidR="00EB1FA4" w:rsidRDefault="00AA0119">
            <w:pPr>
              <w:pStyle w:val="Compact"/>
              <w:jc w:val="center"/>
            </w:pPr>
            <w:r>
              <w:t>21.52</w:t>
            </w:r>
          </w:p>
        </w:tc>
        <w:tc>
          <w:tcPr>
            <w:tcW w:w="0" w:type="auto"/>
          </w:tcPr>
          <w:p w14:paraId="64F557BE" w14:textId="77777777" w:rsidR="00EB1FA4" w:rsidRDefault="00AA0119">
            <w:pPr>
              <w:pStyle w:val="Compact"/>
              <w:jc w:val="center"/>
            </w:pPr>
            <w:r>
              <w:t>-2.585</w:t>
            </w:r>
          </w:p>
        </w:tc>
        <w:tc>
          <w:tcPr>
            <w:tcW w:w="0" w:type="auto"/>
          </w:tcPr>
          <w:p w14:paraId="3333F462" w14:textId="77777777" w:rsidR="00EB1FA4" w:rsidRDefault="00AA0119">
            <w:pPr>
              <w:pStyle w:val="Compact"/>
              <w:jc w:val="center"/>
            </w:pPr>
            <w:r>
              <w:t>1995</w:t>
            </w:r>
          </w:p>
        </w:tc>
      </w:tr>
      <w:tr w:rsidR="00EB1FA4" w14:paraId="45FD5B7F" w14:textId="77777777">
        <w:tc>
          <w:tcPr>
            <w:tcW w:w="0" w:type="auto"/>
          </w:tcPr>
          <w:p w14:paraId="230774E2" w14:textId="77777777" w:rsidR="00EB1FA4" w:rsidRDefault="00AA0119">
            <w:pPr>
              <w:pStyle w:val="Compact"/>
              <w:jc w:val="center"/>
            </w:pPr>
            <w:r>
              <w:t>9</w:t>
            </w:r>
          </w:p>
        </w:tc>
        <w:tc>
          <w:tcPr>
            <w:tcW w:w="0" w:type="auto"/>
          </w:tcPr>
          <w:p w14:paraId="701BCA8E" w14:textId="77777777" w:rsidR="00EB1FA4" w:rsidRDefault="00AA0119">
            <w:pPr>
              <w:pStyle w:val="Compact"/>
              <w:jc w:val="center"/>
            </w:pPr>
            <w:r>
              <w:t>-1.823</w:t>
            </w:r>
          </w:p>
        </w:tc>
        <w:tc>
          <w:tcPr>
            <w:tcW w:w="0" w:type="auto"/>
          </w:tcPr>
          <w:p w14:paraId="75369C39" w14:textId="77777777" w:rsidR="00EB1FA4" w:rsidRDefault="00AA0119">
            <w:pPr>
              <w:pStyle w:val="Compact"/>
              <w:jc w:val="center"/>
            </w:pPr>
            <w:r>
              <w:t>16.41</w:t>
            </w:r>
          </w:p>
        </w:tc>
        <w:tc>
          <w:tcPr>
            <w:tcW w:w="0" w:type="auto"/>
          </w:tcPr>
          <w:p w14:paraId="4B14339D" w14:textId="77777777" w:rsidR="00EB1FA4" w:rsidRDefault="00AA0119">
            <w:pPr>
              <w:pStyle w:val="Compact"/>
              <w:jc w:val="center"/>
            </w:pPr>
            <w:r>
              <w:t>-2.427</w:t>
            </w:r>
          </w:p>
        </w:tc>
        <w:tc>
          <w:tcPr>
            <w:tcW w:w="0" w:type="auto"/>
          </w:tcPr>
          <w:p w14:paraId="610CE014" w14:textId="77777777" w:rsidR="00EB1FA4" w:rsidRDefault="00AA0119">
            <w:pPr>
              <w:pStyle w:val="Compact"/>
              <w:jc w:val="center"/>
            </w:pPr>
            <w:r>
              <w:t>1945-1946</w:t>
            </w:r>
          </w:p>
        </w:tc>
      </w:tr>
      <w:tr w:rsidR="00EB1FA4" w14:paraId="1D2F12C8" w14:textId="77777777">
        <w:tc>
          <w:tcPr>
            <w:tcW w:w="0" w:type="auto"/>
          </w:tcPr>
          <w:p w14:paraId="23ABF71F" w14:textId="77777777" w:rsidR="00EB1FA4" w:rsidRDefault="00AA0119">
            <w:pPr>
              <w:pStyle w:val="Compact"/>
              <w:jc w:val="center"/>
            </w:pPr>
            <w:r>
              <w:t>9</w:t>
            </w:r>
          </w:p>
        </w:tc>
        <w:tc>
          <w:tcPr>
            <w:tcW w:w="0" w:type="auto"/>
          </w:tcPr>
          <w:p w14:paraId="17342DE4" w14:textId="77777777" w:rsidR="00EB1FA4" w:rsidRDefault="00AA0119">
            <w:pPr>
              <w:pStyle w:val="Compact"/>
              <w:jc w:val="center"/>
            </w:pPr>
            <w:r>
              <w:t>-1.764</w:t>
            </w:r>
          </w:p>
        </w:tc>
        <w:tc>
          <w:tcPr>
            <w:tcW w:w="0" w:type="auto"/>
          </w:tcPr>
          <w:p w14:paraId="47D13E32" w14:textId="77777777" w:rsidR="00EB1FA4" w:rsidRDefault="00AA0119">
            <w:pPr>
              <w:pStyle w:val="Compact"/>
              <w:jc w:val="center"/>
            </w:pPr>
            <w:r>
              <w:t>15.88</w:t>
            </w:r>
          </w:p>
        </w:tc>
        <w:tc>
          <w:tcPr>
            <w:tcW w:w="0" w:type="auto"/>
          </w:tcPr>
          <w:p w14:paraId="414BF11C" w14:textId="77777777" w:rsidR="00EB1FA4" w:rsidRDefault="00AA0119">
            <w:pPr>
              <w:pStyle w:val="Compact"/>
              <w:jc w:val="center"/>
            </w:pPr>
            <w:r>
              <w:t>-2.056</w:t>
            </w:r>
          </w:p>
        </w:tc>
        <w:tc>
          <w:tcPr>
            <w:tcW w:w="0" w:type="auto"/>
          </w:tcPr>
          <w:p w14:paraId="196D9D0F" w14:textId="77777777" w:rsidR="00EB1FA4" w:rsidRDefault="00AA0119">
            <w:pPr>
              <w:pStyle w:val="Compact"/>
              <w:jc w:val="center"/>
            </w:pPr>
            <w:r>
              <w:t>1998-1999</w:t>
            </w:r>
          </w:p>
        </w:tc>
      </w:tr>
      <w:tr w:rsidR="00EB1FA4" w14:paraId="13F42194" w14:textId="77777777">
        <w:tc>
          <w:tcPr>
            <w:tcW w:w="0" w:type="auto"/>
          </w:tcPr>
          <w:p w14:paraId="31F03D54" w14:textId="77777777" w:rsidR="00EB1FA4" w:rsidRDefault="00AA0119">
            <w:pPr>
              <w:pStyle w:val="Compact"/>
              <w:jc w:val="center"/>
            </w:pPr>
            <w:r>
              <w:t>8</w:t>
            </w:r>
          </w:p>
        </w:tc>
        <w:tc>
          <w:tcPr>
            <w:tcW w:w="0" w:type="auto"/>
          </w:tcPr>
          <w:p w14:paraId="686D7B9B" w14:textId="77777777" w:rsidR="00EB1FA4" w:rsidRDefault="00AA0119">
            <w:pPr>
              <w:pStyle w:val="Compact"/>
              <w:jc w:val="center"/>
            </w:pPr>
            <w:r>
              <w:t>-1.482</w:t>
            </w:r>
          </w:p>
        </w:tc>
        <w:tc>
          <w:tcPr>
            <w:tcW w:w="0" w:type="auto"/>
          </w:tcPr>
          <w:p w14:paraId="4B2BDD13" w14:textId="77777777" w:rsidR="00EB1FA4" w:rsidRDefault="00AA0119">
            <w:pPr>
              <w:pStyle w:val="Compact"/>
              <w:jc w:val="center"/>
            </w:pPr>
            <w:r>
              <w:t>11.86</w:t>
            </w:r>
          </w:p>
        </w:tc>
        <w:tc>
          <w:tcPr>
            <w:tcW w:w="0" w:type="auto"/>
          </w:tcPr>
          <w:p w14:paraId="6CCCEDBA" w14:textId="77777777" w:rsidR="00EB1FA4" w:rsidRDefault="00AA0119">
            <w:pPr>
              <w:pStyle w:val="Compact"/>
              <w:jc w:val="center"/>
            </w:pPr>
            <w:r>
              <w:t>-1.654</w:t>
            </w:r>
          </w:p>
        </w:tc>
        <w:tc>
          <w:tcPr>
            <w:tcW w:w="0" w:type="auto"/>
          </w:tcPr>
          <w:p w14:paraId="0CC8F1E2" w14:textId="77777777" w:rsidR="00EB1FA4" w:rsidRDefault="00AA0119">
            <w:pPr>
              <w:pStyle w:val="Compact"/>
              <w:jc w:val="center"/>
            </w:pPr>
            <w:r>
              <w:t>1983</w:t>
            </w:r>
          </w:p>
        </w:tc>
      </w:tr>
      <w:tr w:rsidR="00EB1FA4" w14:paraId="05A44AE1" w14:textId="77777777">
        <w:tc>
          <w:tcPr>
            <w:tcW w:w="0" w:type="auto"/>
          </w:tcPr>
          <w:p w14:paraId="17B8E044" w14:textId="77777777" w:rsidR="00EB1FA4" w:rsidRDefault="00AA0119">
            <w:pPr>
              <w:pStyle w:val="Compact"/>
              <w:jc w:val="center"/>
            </w:pPr>
            <w:r>
              <w:t>6</w:t>
            </w:r>
          </w:p>
        </w:tc>
        <w:tc>
          <w:tcPr>
            <w:tcW w:w="0" w:type="auto"/>
          </w:tcPr>
          <w:p w14:paraId="2A805EB5" w14:textId="77777777" w:rsidR="00EB1FA4" w:rsidRDefault="00AA0119">
            <w:pPr>
              <w:pStyle w:val="Compact"/>
              <w:jc w:val="center"/>
            </w:pPr>
            <w:r>
              <w:t>-1.728</w:t>
            </w:r>
          </w:p>
        </w:tc>
        <w:tc>
          <w:tcPr>
            <w:tcW w:w="0" w:type="auto"/>
          </w:tcPr>
          <w:p w14:paraId="19BDFC9B" w14:textId="77777777" w:rsidR="00EB1FA4" w:rsidRDefault="00AA0119">
            <w:pPr>
              <w:pStyle w:val="Compact"/>
              <w:jc w:val="center"/>
            </w:pPr>
            <w:r>
              <w:t>10.37</w:t>
            </w:r>
          </w:p>
        </w:tc>
        <w:tc>
          <w:tcPr>
            <w:tcW w:w="0" w:type="auto"/>
          </w:tcPr>
          <w:p w14:paraId="2890784A" w14:textId="77777777" w:rsidR="00EB1FA4" w:rsidRDefault="00AA0119">
            <w:pPr>
              <w:pStyle w:val="Compact"/>
              <w:jc w:val="center"/>
            </w:pPr>
            <w:r>
              <w:t>-1.906</w:t>
            </w:r>
          </w:p>
        </w:tc>
        <w:tc>
          <w:tcPr>
            <w:tcW w:w="0" w:type="auto"/>
          </w:tcPr>
          <w:p w14:paraId="49636847" w14:textId="77777777" w:rsidR="00EB1FA4" w:rsidRDefault="00AA0119">
            <w:pPr>
              <w:pStyle w:val="Compact"/>
              <w:jc w:val="center"/>
            </w:pPr>
            <w:r>
              <w:t>2012</w:t>
            </w:r>
          </w:p>
        </w:tc>
      </w:tr>
      <w:tr w:rsidR="00EB1FA4" w14:paraId="1E47FFE1" w14:textId="77777777">
        <w:tc>
          <w:tcPr>
            <w:tcW w:w="0" w:type="auto"/>
          </w:tcPr>
          <w:p w14:paraId="0AD96079" w14:textId="77777777" w:rsidR="00EB1FA4" w:rsidRDefault="00AA0119">
            <w:pPr>
              <w:pStyle w:val="Compact"/>
              <w:jc w:val="center"/>
            </w:pPr>
            <w:r>
              <w:t>5</w:t>
            </w:r>
          </w:p>
        </w:tc>
        <w:tc>
          <w:tcPr>
            <w:tcW w:w="0" w:type="auto"/>
          </w:tcPr>
          <w:p w14:paraId="5056C76A" w14:textId="77777777" w:rsidR="00EB1FA4" w:rsidRDefault="00AA0119">
            <w:pPr>
              <w:pStyle w:val="Compact"/>
              <w:jc w:val="center"/>
            </w:pPr>
            <w:r>
              <w:t>-1.905</w:t>
            </w:r>
          </w:p>
        </w:tc>
        <w:tc>
          <w:tcPr>
            <w:tcW w:w="0" w:type="auto"/>
          </w:tcPr>
          <w:p w14:paraId="2C2D15F6" w14:textId="77777777" w:rsidR="00EB1FA4" w:rsidRDefault="00AA0119">
            <w:pPr>
              <w:pStyle w:val="Compact"/>
              <w:jc w:val="center"/>
            </w:pPr>
            <w:r>
              <w:t>9.527</w:t>
            </w:r>
          </w:p>
        </w:tc>
        <w:tc>
          <w:tcPr>
            <w:tcW w:w="0" w:type="auto"/>
          </w:tcPr>
          <w:p w14:paraId="58B039C9" w14:textId="77777777" w:rsidR="00EB1FA4" w:rsidRDefault="00AA0119">
            <w:pPr>
              <w:pStyle w:val="Compact"/>
              <w:jc w:val="center"/>
            </w:pPr>
            <w:r>
              <w:t>-2.3</w:t>
            </w:r>
          </w:p>
        </w:tc>
        <w:tc>
          <w:tcPr>
            <w:tcW w:w="0" w:type="auto"/>
          </w:tcPr>
          <w:p w14:paraId="7BA5AF6E" w14:textId="77777777" w:rsidR="00EB1FA4" w:rsidRDefault="00AA0119">
            <w:pPr>
              <w:pStyle w:val="Compact"/>
              <w:jc w:val="center"/>
            </w:pPr>
            <w:r>
              <w:t>1925</w:t>
            </w:r>
          </w:p>
        </w:tc>
      </w:tr>
      <w:tr w:rsidR="00EB1FA4" w14:paraId="39DDC6D2" w14:textId="77777777">
        <w:tc>
          <w:tcPr>
            <w:tcW w:w="0" w:type="auto"/>
          </w:tcPr>
          <w:p w14:paraId="4B302A63" w14:textId="77777777" w:rsidR="00EB1FA4" w:rsidRDefault="00AA0119">
            <w:pPr>
              <w:pStyle w:val="Compact"/>
              <w:jc w:val="center"/>
            </w:pPr>
            <w:r>
              <w:t>5</w:t>
            </w:r>
          </w:p>
        </w:tc>
        <w:tc>
          <w:tcPr>
            <w:tcW w:w="0" w:type="auto"/>
          </w:tcPr>
          <w:p w14:paraId="11D6F507" w14:textId="77777777" w:rsidR="00EB1FA4" w:rsidRDefault="00AA0119">
            <w:pPr>
              <w:pStyle w:val="Compact"/>
              <w:jc w:val="center"/>
            </w:pPr>
            <w:r>
              <w:t>-1.493</w:t>
            </w:r>
          </w:p>
        </w:tc>
        <w:tc>
          <w:tcPr>
            <w:tcW w:w="0" w:type="auto"/>
          </w:tcPr>
          <w:p w14:paraId="7E82D7F1" w14:textId="77777777" w:rsidR="00EB1FA4" w:rsidRDefault="00AA0119">
            <w:pPr>
              <w:pStyle w:val="Compact"/>
              <w:jc w:val="center"/>
            </w:pPr>
            <w:r>
              <w:t>7.463</w:t>
            </w:r>
          </w:p>
        </w:tc>
        <w:tc>
          <w:tcPr>
            <w:tcW w:w="0" w:type="auto"/>
          </w:tcPr>
          <w:p w14:paraId="7CA346E9" w14:textId="77777777" w:rsidR="00EB1FA4" w:rsidRDefault="00AA0119">
            <w:pPr>
              <w:pStyle w:val="Compact"/>
              <w:jc w:val="center"/>
            </w:pPr>
            <w:r>
              <w:t>-1.537</w:t>
            </w:r>
          </w:p>
        </w:tc>
        <w:tc>
          <w:tcPr>
            <w:tcW w:w="0" w:type="auto"/>
          </w:tcPr>
          <w:p w14:paraId="1EE45D58" w14:textId="77777777" w:rsidR="00EB1FA4" w:rsidRDefault="00AA0119">
            <w:pPr>
              <w:pStyle w:val="Compact"/>
              <w:jc w:val="center"/>
            </w:pPr>
            <w:r>
              <w:t>1985</w:t>
            </w:r>
          </w:p>
        </w:tc>
      </w:tr>
      <w:tr w:rsidR="00EB1FA4" w14:paraId="1A57B5C0" w14:textId="77777777">
        <w:tc>
          <w:tcPr>
            <w:tcW w:w="0" w:type="auto"/>
          </w:tcPr>
          <w:p w14:paraId="0C213591" w14:textId="77777777" w:rsidR="00EB1FA4" w:rsidRDefault="00AA0119">
            <w:pPr>
              <w:pStyle w:val="Compact"/>
              <w:jc w:val="center"/>
            </w:pPr>
            <w:r>
              <w:t>5</w:t>
            </w:r>
          </w:p>
        </w:tc>
        <w:tc>
          <w:tcPr>
            <w:tcW w:w="0" w:type="auto"/>
          </w:tcPr>
          <w:p w14:paraId="7110B5E4" w14:textId="77777777" w:rsidR="00EB1FA4" w:rsidRDefault="00AA0119">
            <w:pPr>
              <w:pStyle w:val="Compact"/>
              <w:jc w:val="center"/>
            </w:pPr>
            <w:r>
              <w:t>-1.385</w:t>
            </w:r>
          </w:p>
        </w:tc>
        <w:tc>
          <w:tcPr>
            <w:tcW w:w="0" w:type="auto"/>
          </w:tcPr>
          <w:p w14:paraId="291EF134" w14:textId="77777777" w:rsidR="00EB1FA4" w:rsidRDefault="00AA0119">
            <w:pPr>
              <w:pStyle w:val="Compact"/>
              <w:jc w:val="center"/>
            </w:pPr>
            <w:r>
              <w:t>6.926</w:t>
            </w:r>
          </w:p>
        </w:tc>
        <w:tc>
          <w:tcPr>
            <w:tcW w:w="0" w:type="auto"/>
          </w:tcPr>
          <w:p w14:paraId="231817A8" w14:textId="77777777" w:rsidR="00EB1FA4" w:rsidRDefault="00AA0119">
            <w:pPr>
              <w:pStyle w:val="Compact"/>
              <w:jc w:val="center"/>
            </w:pPr>
            <w:r>
              <w:t>-1.444</w:t>
            </w:r>
          </w:p>
        </w:tc>
        <w:tc>
          <w:tcPr>
            <w:tcW w:w="0" w:type="auto"/>
          </w:tcPr>
          <w:p w14:paraId="6E50519C" w14:textId="77777777" w:rsidR="00EB1FA4" w:rsidRDefault="00AA0119">
            <w:pPr>
              <w:pStyle w:val="Compact"/>
              <w:jc w:val="center"/>
            </w:pPr>
            <w:r>
              <w:t>1991</w:t>
            </w:r>
          </w:p>
        </w:tc>
      </w:tr>
      <w:tr w:rsidR="00EB1FA4" w14:paraId="0358B44C" w14:textId="77777777">
        <w:tc>
          <w:tcPr>
            <w:tcW w:w="0" w:type="auto"/>
          </w:tcPr>
          <w:p w14:paraId="31E445C4" w14:textId="77777777" w:rsidR="00EB1FA4" w:rsidRDefault="00AA0119">
            <w:pPr>
              <w:pStyle w:val="Compact"/>
              <w:jc w:val="center"/>
            </w:pPr>
            <w:r>
              <w:t>5</w:t>
            </w:r>
          </w:p>
        </w:tc>
        <w:tc>
          <w:tcPr>
            <w:tcW w:w="0" w:type="auto"/>
          </w:tcPr>
          <w:p w14:paraId="1D5540D4" w14:textId="77777777" w:rsidR="00EB1FA4" w:rsidRDefault="00AA0119">
            <w:pPr>
              <w:pStyle w:val="Compact"/>
              <w:jc w:val="center"/>
            </w:pPr>
            <w:r>
              <w:t>-1.522</w:t>
            </w:r>
          </w:p>
        </w:tc>
        <w:tc>
          <w:tcPr>
            <w:tcW w:w="0" w:type="auto"/>
          </w:tcPr>
          <w:p w14:paraId="6AA4C993" w14:textId="77777777" w:rsidR="00EB1FA4" w:rsidRDefault="00AA0119">
            <w:pPr>
              <w:pStyle w:val="Compact"/>
              <w:jc w:val="center"/>
            </w:pPr>
            <w:r>
              <w:t>7.611</w:t>
            </w:r>
          </w:p>
        </w:tc>
        <w:tc>
          <w:tcPr>
            <w:tcW w:w="0" w:type="auto"/>
          </w:tcPr>
          <w:p w14:paraId="4ED5EDF5" w14:textId="77777777" w:rsidR="00EB1FA4" w:rsidRDefault="00AA0119">
            <w:pPr>
              <w:pStyle w:val="Compact"/>
              <w:jc w:val="center"/>
            </w:pPr>
            <w:r>
              <w:t>-1.571</w:t>
            </w:r>
          </w:p>
        </w:tc>
        <w:tc>
          <w:tcPr>
            <w:tcW w:w="0" w:type="auto"/>
          </w:tcPr>
          <w:p w14:paraId="0016BCE1" w14:textId="77777777" w:rsidR="00EB1FA4" w:rsidRDefault="00AA0119">
            <w:pPr>
              <w:pStyle w:val="Compact"/>
              <w:jc w:val="center"/>
            </w:pPr>
            <w:r>
              <w:t>2005</w:t>
            </w:r>
          </w:p>
        </w:tc>
      </w:tr>
      <w:tr w:rsidR="00EB1FA4" w14:paraId="20844FA3" w14:textId="77777777">
        <w:tc>
          <w:tcPr>
            <w:tcW w:w="0" w:type="auto"/>
          </w:tcPr>
          <w:p w14:paraId="7D096FB2" w14:textId="77777777" w:rsidR="00EB1FA4" w:rsidRDefault="00AA0119">
            <w:pPr>
              <w:pStyle w:val="Compact"/>
              <w:jc w:val="center"/>
            </w:pPr>
            <w:r>
              <w:t>4</w:t>
            </w:r>
          </w:p>
        </w:tc>
        <w:tc>
          <w:tcPr>
            <w:tcW w:w="0" w:type="auto"/>
          </w:tcPr>
          <w:p w14:paraId="6E0EEDFA" w14:textId="77777777" w:rsidR="00EB1FA4" w:rsidRDefault="00AA0119">
            <w:pPr>
              <w:pStyle w:val="Compact"/>
              <w:jc w:val="center"/>
            </w:pPr>
            <w:r>
              <w:t>-1.363</w:t>
            </w:r>
          </w:p>
        </w:tc>
        <w:tc>
          <w:tcPr>
            <w:tcW w:w="0" w:type="auto"/>
          </w:tcPr>
          <w:p w14:paraId="4DCC7041" w14:textId="77777777" w:rsidR="00EB1FA4" w:rsidRDefault="00AA0119">
            <w:pPr>
              <w:pStyle w:val="Compact"/>
              <w:jc w:val="center"/>
            </w:pPr>
            <w:r>
              <w:t>5.453</w:t>
            </w:r>
          </w:p>
        </w:tc>
        <w:tc>
          <w:tcPr>
            <w:tcW w:w="0" w:type="auto"/>
          </w:tcPr>
          <w:p w14:paraId="36FB3EC3" w14:textId="77777777" w:rsidR="00EB1FA4" w:rsidRDefault="00AA0119">
            <w:pPr>
              <w:pStyle w:val="Compact"/>
              <w:jc w:val="center"/>
            </w:pPr>
            <w:r>
              <w:t>-1.441</w:t>
            </w:r>
          </w:p>
        </w:tc>
        <w:tc>
          <w:tcPr>
            <w:tcW w:w="0" w:type="auto"/>
          </w:tcPr>
          <w:p w14:paraId="5FA38DD0" w14:textId="77777777" w:rsidR="00EB1FA4" w:rsidRDefault="00AA0119">
            <w:pPr>
              <w:pStyle w:val="Compact"/>
              <w:jc w:val="center"/>
            </w:pPr>
            <w:r>
              <w:t>1927</w:t>
            </w:r>
          </w:p>
        </w:tc>
      </w:tr>
      <w:tr w:rsidR="00EB1FA4" w14:paraId="5F988AE8" w14:textId="77777777">
        <w:tc>
          <w:tcPr>
            <w:tcW w:w="0" w:type="auto"/>
          </w:tcPr>
          <w:p w14:paraId="0EEFE959" w14:textId="77777777" w:rsidR="00EB1FA4" w:rsidRDefault="00AA0119">
            <w:pPr>
              <w:pStyle w:val="Compact"/>
              <w:jc w:val="center"/>
            </w:pPr>
            <w:r>
              <w:t>4</w:t>
            </w:r>
          </w:p>
        </w:tc>
        <w:tc>
          <w:tcPr>
            <w:tcW w:w="0" w:type="auto"/>
          </w:tcPr>
          <w:p w14:paraId="24D7B999" w14:textId="77777777" w:rsidR="00EB1FA4" w:rsidRDefault="00AA0119">
            <w:pPr>
              <w:pStyle w:val="Compact"/>
              <w:jc w:val="center"/>
            </w:pPr>
            <w:r>
              <w:t>-1.714</w:t>
            </w:r>
          </w:p>
        </w:tc>
        <w:tc>
          <w:tcPr>
            <w:tcW w:w="0" w:type="auto"/>
          </w:tcPr>
          <w:p w14:paraId="02F7FA41" w14:textId="77777777" w:rsidR="00EB1FA4" w:rsidRDefault="00AA0119">
            <w:pPr>
              <w:pStyle w:val="Compact"/>
              <w:jc w:val="center"/>
            </w:pPr>
            <w:r>
              <w:t>6.855</w:t>
            </w:r>
          </w:p>
        </w:tc>
        <w:tc>
          <w:tcPr>
            <w:tcW w:w="0" w:type="auto"/>
          </w:tcPr>
          <w:p w14:paraId="7E4830A7" w14:textId="77777777" w:rsidR="00EB1FA4" w:rsidRDefault="00AA0119">
            <w:pPr>
              <w:pStyle w:val="Compact"/>
              <w:jc w:val="center"/>
            </w:pPr>
            <w:r>
              <w:t>-1.833</w:t>
            </w:r>
          </w:p>
        </w:tc>
        <w:tc>
          <w:tcPr>
            <w:tcW w:w="0" w:type="auto"/>
          </w:tcPr>
          <w:p w14:paraId="327F7AD8" w14:textId="77777777" w:rsidR="00EB1FA4" w:rsidRDefault="00AA0119">
            <w:pPr>
              <w:pStyle w:val="Compact"/>
              <w:jc w:val="center"/>
            </w:pPr>
            <w:r>
              <w:t>1931</w:t>
            </w:r>
          </w:p>
        </w:tc>
      </w:tr>
    </w:tbl>
    <w:p w14:paraId="7A15C955" w14:textId="77777777" w:rsidR="00AA0119" w:rsidRDefault="00AA0119">
      <w:pPr>
        <w:rPr>
          <w:rFonts w:asciiTheme="majorHAnsi" w:eastAsiaTheme="majorEastAsia" w:hAnsiTheme="majorHAnsi" w:cstheme="majorBidi"/>
          <w:b/>
          <w:bCs/>
          <w:szCs w:val="32"/>
          <w:lang w:val="es-ES"/>
        </w:rPr>
      </w:pPr>
      <w:bookmarkStart w:id="34" w:name="section-9"/>
      <w:bookmarkEnd w:id="34"/>
    </w:p>
    <w:p w14:paraId="30D9C707" w14:textId="77777777" w:rsidR="00AA0119" w:rsidRDefault="00AA0119">
      <w:pPr>
        <w:spacing w:before="0" w:after="200" w:line="240" w:lineRule="auto"/>
        <w:rPr>
          <w:rFonts w:asciiTheme="majorHAnsi" w:eastAsiaTheme="majorEastAsia" w:hAnsiTheme="majorHAnsi" w:cstheme="majorBidi"/>
          <w:b/>
          <w:bCs/>
          <w:szCs w:val="32"/>
          <w:lang w:val="es-ES"/>
        </w:rPr>
      </w:pPr>
      <w:r>
        <w:rPr>
          <w:rFonts w:asciiTheme="majorHAnsi" w:eastAsiaTheme="majorEastAsia" w:hAnsiTheme="majorHAnsi" w:cstheme="majorBidi"/>
          <w:b/>
          <w:bCs/>
          <w:szCs w:val="32"/>
          <w:lang w:val="es-ES"/>
        </w:rPr>
        <w:br w:type="page"/>
      </w:r>
    </w:p>
    <w:p w14:paraId="2DB528D7" w14:textId="2E0D6C91" w:rsidR="00EB1FA4" w:rsidRDefault="00AA0119">
      <w:commentRangeStart w:id="35"/>
      <w:r>
        <w:rPr>
          <w:b/>
        </w:rPr>
        <w:lastRenderedPageBreak/>
        <w:t>Appendix S4.</w:t>
      </w:r>
      <w:r>
        <w:t xml:space="preserve"> Percentage of </w:t>
      </w:r>
      <w:commentRangeStart w:id="36"/>
      <w:r>
        <w:t xml:space="preserve">pixels showing browning, greenning </w:t>
      </w:r>
      <w:commentRangeEnd w:id="36"/>
      <w:r w:rsidR="006951D4">
        <w:rPr>
          <w:rStyle w:val="Refdecomentario"/>
        </w:rPr>
        <w:commentReference w:id="36"/>
      </w:r>
      <w:r>
        <w:t>or no-changes during the 2005 and 2012 dro</w:t>
      </w:r>
      <w:ins w:id="37" w:author="Guillermo Gea Izquierdo" w:date="2018-10-15T11:29:00Z">
        <w:r w:rsidR="006951D4">
          <w:t>u</w:t>
        </w:r>
      </w:ins>
      <w:r>
        <w:t>g</w:t>
      </w:r>
      <w:del w:id="38" w:author="Guillermo Gea Izquierdo" w:date="2018-10-15T11:29:00Z">
        <w:r w:rsidDel="006951D4">
          <w:delText>u</w:delText>
        </w:r>
      </w:del>
      <w:r>
        <w:t>ht events according to EVI standardized anomalies.</w:t>
      </w:r>
      <w:commentRangeEnd w:id="35"/>
      <w:r w:rsidR="006951D4">
        <w:rPr>
          <w:rStyle w:val="Refdecomentario"/>
        </w:rPr>
        <w:commentReference w:id="35"/>
      </w:r>
    </w:p>
    <w:p w14:paraId="19EC9D05" w14:textId="77777777" w:rsidR="00EB1FA4" w:rsidRDefault="00AA0119">
      <w:pPr>
        <w:pStyle w:val="Textodecuerpo"/>
      </w:pPr>
      <w:r>
        <w:rPr>
          <w:noProof/>
          <w:lang w:val="es-ES" w:eastAsia="es-ES"/>
        </w:rPr>
        <w:drawing>
          <wp:inline distT="0" distB="0" distL="0" distR="0" wp14:anchorId="0115DC59" wp14:editId="3EB302D8">
            <wp:extent cx="5943600" cy="594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31-1.png"/>
                    <pic:cNvPicPr>
                      <a:picLocks noChangeAspect="1" noChangeArrowheads="1"/>
                    </pic:cNvPicPr>
                  </pic:nvPicPr>
                  <pic:blipFill>
                    <a:blip r:embed="rId20"/>
                    <a:stretch>
                      <a:fillRect/>
                    </a:stretch>
                  </pic:blipFill>
                  <pic:spPr bwMode="auto">
                    <a:xfrm>
                      <a:off x="0" y="0"/>
                      <a:ext cx="5943600" cy="5943600"/>
                    </a:xfrm>
                    <a:prstGeom prst="rect">
                      <a:avLst/>
                    </a:prstGeom>
                    <a:noFill/>
                    <a:ln w="9525">
                      <a:noFill/>
                      <a:headEnd/>
                      <a:tailEnd/>
                    </a:ln>
                  </pic:spPr>
                </pic:pic>
              </a:graphicData>
            </a:graphic>
          </wp:inline>
        </w:drawing>
      </w:r>
    </w:p>
    <w:p w14:paraId="25508549" w14:textId="77777777" w:rsidR="00AA0119" w:rsidRDefault="00AA0119">
      <w:pPr>
        <w:spacing w:before="0" w:after="200" w:line="240" w:lineRule="auto"/>
        <w:rPr>
          <w:rFonts w:asciiTheme="majorHAnsi" w:eastAsiaTheme="majorEastAsia" w:hAnsiTheme="majorHAnsi" w:cstheme="majorBidi"/>
          <w:b/>
          <w:bCs/>
          <w:szCs w:val="32"/>
          <w:lang w:val="es-ES"/>
        </w:rPr>
      </w:pPr>
      <w:bookmarkStart w:id="39" w:name="section-10"/>
      <w:bookmarkEnd w:id="39"/>
      <w:r>
        <w:rPr>
          <w:rFonts w:asciiTheme="majorHAnsi" w:eastAsiaTheme="majorEastAsia" w:hAnsiTheme="majorHAnsi" w:cstheme="majorBidi"/>
          <w:b/>
          <w:bCs/>
          <w:szCs w:val="32"/>
          <w:lang w:val="es-ES"/>
        </w:rPr>
        <w:br w:type="page"/>
      </w:r>
    </w:p>
    <w:p w14:paraId="1D160B67" w14:textId="6AB1DC06" w:rsidR="00EB1FA4" w:rsidRDefault="00AA0119">
      <w:commentRangeStart w:id="40"/>
      <w:r>
        <w:rPr>
          <w:b/>
        </w:rPr>
        <w:lastRenderedPageBreak/>
        <w:t>Appendix S5.</w:t>
      </w:r>
      <w:r>
        <w:t xml:space="preserve"> </w:t>
      </w:r>
      <w:proofErr w:type="gramStart"/>
      <w:r>
        <w:t>Resilience metrics of the tree-growth for the most severe drought events</w:t>
      </w:r>
      <w:ins w:id="41" w:author="Guillermo Gea Izquierdo" w:date="2018-10-15T11:29:00Z">
        <w:r w:rsidR="006951D4">
          <w:t xml:space="preserve"> (as from Appendix S3)</w:t>
        </w:r>
      </w:ins>
      <w:r>
        <w:t>.</w:t>
      </w:r>
      <w:proofErr w:type="gramEnd"/>
      <w:r>
        <w:t xml:space="preserve"> </w:t>
      </w:r>
      <w:r>
        <w:rPr>
          <w:i/>
        </w:rPr>
        <w:t>Left</w:t>
      </w:r>
      <w:r>
        <w:t>: Resistance (</w:t>
      </w:r>
      <w:r>
        <w:rPr>
          <w:i/>
        </w:rPr>
        <w:t>Rt</w:t>
      </w:r>
      <w:r>
        <w:t xml:space="preserve">); </w:t>
      </w:r>
      <w:r>
        <w:rPr>
          <w:i/>
        </w:rPr>
        <w:t>Center</w:t>
      </w:r>
      <w:r>
        <w:t>: Recovery (</w:t>
      </w:r>
      <w:r>
        <w:rPr>
          <w:i/>
        </w:rPr>
        <w:t>Rc</w:t>
      </w:r>
      <w:r>
        <w:t xml:space="preserve">); </w:t>
      </w:r>
      <w:r>
        <w:rPr>
          <w:i/>
        </w:rPr>
        <w:t>Right</w:t>
      </w:r>
      <w:r>
        <w:t xml:space="preserve"> Resilience (</w:t>
      </w:r>
      <w:r>
        <w:rPr>
          <w:i/>
        </w:rPr>
        <w:t>Rs</w:t>
      </w:r>
      <w:r>
        <w:t xml:space="preserve">). Points indicate </w:t>
      </w:r>
      <w:commentRangeEnd w:id="40"/>
      <w:r w:rsidR="006951D4">
        <w:rPr>
          <w:rStyle w:val="Refdecomentario"/>
        </w:rPr>
        <w:commentReference w:id="40"/>
      </w:r>
      <w:r>
        <w:t>average of resilience metrics for all populations. Error bar corresponds standard error. Resilience metrics were computed for each population (sample depth &gt; 10) and drought event.</w:t>
      </w:r>
    </w:p>
    <w:p w14:paraId="71C025A3" w14:textId="77777777" w:rsidR="00EB1FA4" w:rsidRDefault="00AA0119">
      <w:pPr>
        <w:pStyle w:val="Textodecuerpo"/>
      </w:pPr>
      <w:r>
        <w:rPr>
          <w:noProof/>
          <w:lang w:val="es-ES" w:eastAsia="es-ES"/>
        </w:rPr>
        <w:drawing>
          <wp:inline distT="0" distB="0" distL="0" distR="0" wp14:anchorId="7481015E" wp14:editId="141E63D8">
            <wp:extent cx="5943600" cy="4953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32-1.png"/>
                    <pic:cNvPicPr>
                      <a:picLocks noChangeAspect="1" noChangeArrowheads="1"/>
                    </pic:cNvPicPr>
                  </pic:nvPicPr>
                  <pic:blipFill>
                    <a:blip r:embed="rId21"/>
                    <a:stretch>
                      <a:fillRect/>
                    </a:stretch>
                  </pic:blipFill>
                  <pic:spPr bwMode="auto">
                    <a:xfrm>
                      <a:off x="0" y="0"/>
                      <a:ext cx="5943600" cy="4953000"/>
                    </a:xfrm>
                    <a:prstGeom prst="rect">
                      <a:avLst/>
                    </a:prstGeom>
                    <a:noFill/>
                    <a:ln w="9525">
                      <a:noFill/>
                      <a:headEnd/>
                      <a:tailEnd/>
                    </a:ln>
                  </pic:spPr>
                </pic:pic>
              </a:graphicData>
            </a:graphic>
          </wp:inline>
        </w:drawing>
      </w:r>
    </w:p>
    <w:p w14:paraId="7370D965" w14:textId="77777777" w:rsidR="00AA0119" w:rsidRDefault="00AA0119">
      <w:pPr>
        <w:spacing w:before="0" w:after="200" w:line="240" w:lineRule="auto"/>
        <w:rPr>
          <w:rFonts w:asciiTheme="majorHAnsi" w:eastAsiaTheme="majorEastAsia" w:hAnsiTheme="majorHAnsi" w:cstheme="majorBidi"/>
          <w:b/>
          <w:bCs/>
          <w:szCs w:val="32"/>
          <w:lang w:val="es-ES"/>
        </w:rPr>
      </w:pPr>
      <w:bookmarkStart w:id="42" w:name="section-11"/>
      <w:bookmarkEnd w:id="42"/>
      <w:r>
        <w:rPr>
          <w:rFonts w:asciiTheme="majorHAnsi" w:eastAsiaTheme="majorEastAsia" w:hAnsiTheme="majorHAnsi" w:cstheme="majorBidi"/>
          <w:b/>
          <w:bCs/>
          <w:szCs w:val="32"/>
          <w:lang w:val="es-ES"/>
        </w:rPr>
        <w:br w:type="page"/>
      </w:r>
    </w:p>
    <w:p w14:paraId="4B50E935" w14:textId="77777777" w:rsidR="00EB1FA4" w:rsidRDefault="00AA0119">
      <w:r>
        <w:rPr>
          <w:b/>
        </w:rPr>
        <w:lastRenderedPageBreak/>
        <w:t>Appendix S6.</w:t>
      </w:r>
      <w:r>
        <w:t xml:space="preserve"> Correlation between indices of resilience (</w:t>
      </w:r>
      <w:r>
        <w:rPr>
          <w:i/>
        </w:rPr>
        <w:t>Rt</w:t>
      </w:r>
      <w:r>
        <w:t xml:space="preserve">, resistance; </w:t>
      </w:r>
      <w:r>
        <w:rPr>
          <w:i/>
        </w:rPr>
        <w:t>Rc</w:t>
      </w:r>
      <w:r>
        <w:t xml:space="preserve">, recovery; </w:t>
      </w:r>
      <w:r>
        <w:rPr>
          <w:i/>
        </w:rPr>
        <w:t>Rs</w:t>
      </w:r>
      <w:r>
        <w:t>, Resilience) using periods of several lengths (2, 3 and 4 years after a drought). Top plots (a, b and c) showing the resilience indices of greenness (EVI) to drought; and bottom plots (d, e, f) the resilience indices of tree-growth (BAI) to drought.</w:t>
      </w:r>
    </w:p>
    <w:p w14:paraId="7A0F7748" w14:textId="77777777" w:rsidR="00EB1FA4" w:rsidRDefault="00AA0119">
      <w:pPr>
        <w:pStyle w:val="Textodecuerpo"/>
      </w:pPr>
      <w:r>
        <w:rPr>
          <w:noProof/>
          <w:lang w:val="es-ES" w:eastAsia="es-ES"/>
        </w:rPr>
        <w:drawing>
          <wp:inline distT="0" distB="0" distL="0" distR="0" wp14:anchorId="6CE91023" wp14:editId="441CF12C">
            <wp:extent cx="5943600" cy="594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33-1.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14:paraId="3E600DFA" w14:textId="77777777" w:rsidR="00AA0119" w:rsidRDefault="00AA0119">
      <w:pPr>
        <w:spacing w:before="0" w:after="200" w:line="240" w:lineRule="auto"/>
        <w:rPr>
          <w:rFonts w:asciiTheme="majorHAnsi" w:eastAsiaTheme="majorEastAsia" w:hAnsiTheme="majorHAnsi" w:cstheme="majorBidi"/>
          <w:b/>
          <w:bCs/>
          <w:szCs w:val="32"/>
          <w:lang w:val="es-ES"/>
        </w:rPr>
      </w:pPr>
      <w:bookmarkStart w:id="43" w:name="section-12"/>
      <w:bookmarkEnd w:id="43"/>
      <w:r>
        <w:rPr>
          <w:rFonts w:asciiTheme="majorHAnsi" w:eastAsiaTheme="majorEastAsia" w:hAnsiTheme="majorHAnsi" w:cstheme="majorBidi"/>
          <w:b/>
          <w:bCs/>
          <w:szCs w:val="32"/>
          <w:lang w:val="es-ES"/>
        </w:rPr>
        <w:br w:type="page"/>
      </w:r>
    </w:p>
    <w:p w14:paraId="0604FD60" w14:textId="65213116" w:rsidR="00EB1FA4" w:rsidRDefault="00AA0119">
      <w:r>
        <w:rPr>
          <w:b/>
        </w:rPr>
        <w:lastRenderedPageBreak/>
        <w:t>Appendix S7.</w:t>
      </w:r>
      <w:r>
        <w:t xml:space="preserve"> Correlation </w:t>
      </w:r>
      <w:proofErr w:type="gramStart"/>
      <w:r>
        <w:t xml:space="preserve">among </w:t>
      </w:r>
      <w:ins w:id="44" w:author="Guillermo Gea Izquierdo" w:date="2018-10-15T11:46:00Z">
        <w:r w:rsidR="00C672E4">
          <w:t>BAI</w:t>
        </w:r>
        <w:proofErr w:type="gramEnd"/>
        <w:r w:rsidR="00C672E4">
          <w:t xml:space="preserve">? </w:t>
        </w:r>
      </w:ins>
      <w:proofErr w:type="gramStart"/>
      <w:r>
        <w:t>site</w:t>
      </w:r>
      <w:proofErr w:type="gramEnd"/>
      <w:r>
        <w:t xml:space="preserv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w:t>
      </w:r>
      <w:commentRangeStart w:id="45"/>
      <w:r>
        <w:t xml:space="preserve">Significance was tested using 1000 boostrap replicates and with 95 % confidence intervals built using the </w:t>
      </w:r>
      <w:commentRangeEnd w:id="45"/>
      <w:r w:rsidR="00C672E4">
        <w:rPr>
          <w:rStyle w:val="Refdecomentario"/>
        </w:rPr>
        <w:commentReference w:id="45"/>
      </w:r>
      <w:r>
        <w:t xml:space="preserve">R packgae </w:t>
      </w:r>
      <w:r>
        <w:rPr>
          <w:rStyle w:val="VerbatimChar"/>
        </w:rPr>
        <w:t>boot</w:t>
      </w:r>
      <w:r>
        <w:t xml:space="preserve"> (Canty and Ripley 2016).</w:t>
      </w:r>
    </w:p>
    <w:p w14:paraId="0878FF48" w14:textId="77777777" w:rsidR="00EB1FA4" w:rsidRDefault="00AA0119">
      <w:pPr>
        <w:pStyle w:val="Textodecuerpo"/>
      </w:pPr>
      <w:r>
        <w:rPr>
          <w:noProof/>
          <w:lang w:val="es-ES" w:eastAsia="es-ES"/>
        </w:rPr>
        <w:drawing>
          <wp:inline distT="0" distB="0" distL="0" distR="0" wp14:anchorId="255CF28A" wp14:editId="79D14B88">
            <wp:extent cx="5943600" cy="59436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34-1.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14:paraId="24E61180" w14:textId="77777777" w:rsidR="00AA0119" w:rsidRDefault="00AA0119">
      <w:pPr>
        <w:spacing w:before="0" w:after="200" w:line="240" w:lineRule="auto"/>
        <w:rPr>
          <w:rFonts w:asciiTheme="majorHAnsi" w:eastAsiaTheme="majorEastAsia" w:hAnsiTheme="majorHAnsi" w:cstheme="majorBidi"/>
          <w:b/>
          <w:bCs/>
          <w:szCs w:val="32"/>
          <w:lang w:val="es-ES"/>
        </w:rPr>
      </w:pPr>
      <w:bookmarkStart w:id="46" w:name="section-13"/>
      <w:bookmarkEnd w:id="46"/>
      <w:r>
        <w:rPr>
          <w:rFonts w:asciiTheme="majorHAnsi" w:eastAsiaTheme="majorEastAsia" w:hAnsiTheme="majorHAnsi" w:cstheme="majorBidi"/>
          <w:b/>
          <w:bCs/>
          <w:szCs w:val="32"/>
          <w:lang w:val="es-ES"/>
        </w:rPr>
        <w:br w:type="page"/>
      </w:r>
    </w:p>
    <w:p w14:paraId="293A12A6" w14:textId="77777777" w:rsidR="00EB1FA4" w:rsidRDefault="00AA0119">
      <w:r>
        <w:rPr>
          <w:b/>
        </w:rPr>
        <w:lastRenderedPageBreak/>
        <w:t>Appendix S8.</w:t>
      </w:r>
      <w:r>
        <w:t xml:space="preserve"> Tabla S1</w:t>
      </w:r>
    </w:p>
    <w:p w14:paraId="33EA3828" w14:textId="77777777" w:rsidR="00EB1FA4" w:rsidRDefault="00EB1FA4">
      <w:pPr>
        <w:pStyle w:val="Ttulo5"/>
      </w:pPr>
      <w:bookmarkStart w:id="47" w:name="section-14"/>
      <w:bookmarkEnd w:id="47"/>
    </w:p>
    <w:p w14:paraId="3B7925CE" w14:textId="77777777" w:rsidR="00EB1FA4" w:rsidRDefault="00AA0119">
      <w:r>
        <w:rPr>
          <w:b/>
        </w:rPr>
        <w:t>Appendix S9.</w:t>
      </w:r>
      <w:r>
        <w:t xml:space="preserve"> Tabla S2</w:t>
      </w:r>
    </w:p>
    <w:p w14:paraId="31AC306B" w14:textId="77777777" w:rsidR="00EB1FA4" w:rsidRDefault="00EB1FA4">
      <w:pPr>
        <w:pStyle w:val="Bibliografa"/>
      </w:pPr>
      <w:bookmarkStart w:id="48" w:name="section-15"/>
      <w:bookmarkEnd w:id="48"/>
    </w:p>
    <w:sectPr w:rsidR="00EB1FA4" w:rsidSect="001C417B">
      <w:pgSz w:w="12240" w:h="15840"/>
      <w:pgMar w:top="1440" w:right="1440" w:bottom="1440" w:left="1440" w:header="720" w:footer="720" w:gutter="0"/>
      <w:lnNumType w:countBy="1" w:restart="continuous"/>
      <w:cols w:space="720"/>
      <w:docGrid w:linePitch="27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Guillermo Gea Izquierdo" w:date="2018-10-15T11:05:00Z" w:initials="GG">
    <w:p w14:paraId="392ED01A" w14:textId="0D1F38CB" w:rsidR="006951D4" w:rsidRDefault="006951D4">
      <w:pPr>
        <w:pStyle w:val="Textocomentario"/>
      </w:pPr>
      <w:r>
        <w:rPr>
          <w:rStyle w:val="Refdecomentario"/>
        </w:rPr>
        <w:annotationRef/>
      </w:r>
      <w:r>
        <w:t xml:space="preserve">En el </w:t>
      </w:r>
      <w:proofErr w:type="spellStart"/>
      <w:r>
        <w:t>texto</w:t>
      </w:r>
      <w:proofErr w:type="spellEnd"/>
      <w:r>
        <w:t xml:space="preserve"> </w:t>
      </w:r>
      <w:proofErr w:type="spellStart"/>
      <w:r>
        <w:t>hablas</w:t>
      </w:r>
      <w:proofErr w:type="spellEnd"/>
      <w:r>
        <w:t xml:space="preserve"> de SJ </w:t>
      </w:r>
      <w:proofErr w:type="spellStart"/>
      <w:r>
        <w:t>como</w:t>
      </w:r>
      <w:proofErr w:type="spellEnd"/>
      <w:r>
        <w:t xml:space="preserve"> un </w:t>
      </w:r>
      <w:proofErr w:type="spellStart"/>
      <w:r>
        <w:t>sitio</w:t>
      </w:r>
      <w:proofErr w:type="spellEnd"/>
      <w:r>
        <w:t xml:space="preserve"> </w:t>
      </w:r>
      <w:proofErr w:type="spellStart"/>
      <w:r>
        <w:t>único</w:t>
      </w:r>
      <w:proofErr w:type="spellEnd"/>
      <w:r>
        <w:t xml:space="preserve">, </w:t>
      </w:r>
      <w:proofErr w:type="spellStart"/>
      <w:r>
        <w:t>mientras</w:t>
      </w:r>
      <w:proofErr w:type="spellEnd"/>
      <w:r>
        <w:t xml:space="preserve"> </w:t>
      </w:r>
      <w:proofErr w:type="spellStart"/>
      <w:r>
        <w:t>que</w:t>
      </w:r>
      <w:proofErr w:type="spellEnd"/>
      <w:r>
        <w:t xml:space="preserve"> </w:t>
      </w:r>
      <w:proofErr w:type="spellStart"/>
      <w:r>
        <w:t>aquí</w:t>
      </w:r>
      <w:proofErr w:type="spellEnd"/>
      <w:r>
        <w:t xml:space="preserve"> </w:t>
      </w:r>
      <w:proofErr w:type="spellStart"/>
      <w:r>
        <w:t>hablas</w:t>
      </w:r>
      <w:proofErr w:type="spellEnd"/>
      <w:r>
        <w:t xml:space="preserve"> de </w:t>
      </w:r>
      <w:proofErr w:type="spellStart"/>
      <w:r>
        <w:t>SJlow</w:t>
      </w:r>
      <w:proofErr w:type="spellEnd"/>
      <w:r>
        <w:t xml:space="preserve"> y </w:t>
      </w:r>
      <w:proofErr w:type="spellStart"/>
      <w:r>
        <w:t>SJhigh</w:t>
      </w:r>
      <w:proofErr w:type="spellEnd"/>
      <w:r>
        <w:t xml:space="preserve">, </w:t>
      </w:r>
      <w:proofErr w:type="spellStart"/>
      <w:r>
        <w:t>deberías</w:t>
      </w:r>
      <w:proofErr w:type="spellEnd"/>
      <w:r>
        <w:t xml:space="preserve"> </w:t>
      </w:r>
      <w:proofErr w:type="spellStart"/>
      <w:r>
        <w:t>poner</w:t>
      </w:r>
      <w:proofErr w:type="spellEnd"/>
      <w:r>
        <w:t xml:space="preserve"> solo (</w:t>
      </w:r>
      <w:proofErr w:type="spellStart"/>
      <w:r>
        <w:t>entiendo</w:t>
      </w:r>
      <w:proofErr w:type="spellEnd"/>
      <w:r>
        <w:t>) SJ</w:t>
      </w:r>
    </w:p>
  </w:comment>
  <w:comment w:id="10" w:author="Guillermo Gea Izquierdo" w:date="2018-10-15T11:52:00Z" w:initials="GG">
    <w:p w14:paraId="637EB1D4" w14:textId="5406AE47" w:rsidR="00BA7E54" w:rsidRDefault="00BA7E54">
      <w:pPr>
        <w:pStyle w:val="Textocomentario"/>
      </w:pPr>
      <w:r>
        <w:rPr>
          <w:rStyle w:val="Refdecomentario"/>
        </w:rPr>
        <w:annotationRef/>
      </w:r>
      <w:r>
        <w:t xml:space="preserve">En la table 2 pones </w:t>
      </w:r>
      <w:proofErr w:type="spellStart"/>
      <w:r>
        <w:t>más</w:t>
      </w:r>
      <w:proofErr w:type="spellEnd"/>
      <w:r>
        <w:t xml:space="preserve"> de 5 series, </w:t>
      </w:r>
      <w:proofErr w:type="spellStart"/>
      <w:r>
        <w:t>aquí</w:t>
      </w:r>
      <w:proofErr w:type="spellEnd"/>
      <w:r>
        <w:t xml:space="preserve"> </w:t>
      </w:r>
      <w:proofErr w:type="spellStart"/>
      <w:r>
        <w:t>más</w:t>
      </w:r>
      <w:proofErr w:type="spellEnd"/>
      <w:r>
        <w:t xml:space="preserve"> de 5 </w:t>
      </w:r>
      <w:proofErr w:type="spellStart"/>
      <w:r>
        <w:t>árboles</w:t>
      </w:r>
      <w:proofErr w:type="spellEnd"/>
      <w:r>
        <w:t xml:space="preserve">… </w:t>
      </w:r>
      <w:proofErr w:type="spellStart"/>
      <w:r>
        <w:t>creo</w:t>
      </w:r>
      <w:proofErr w:type="spellEnd"/>
      <w:r>
        <w:t xml:space="preserve"> </w:t>
      </w:r>
      <w:proofErr w:type="spellStart"/>
      <w:r>
        <w:t>que</w:t>
      </w:r>
      <w:proofErr w:type="spellEnd"/>
      <w:r>
        <w:t xml:space="preserve"> </w:t>
      </w:r>
      <w:proofErr w:type="spellStart"/>
      <w:r>
        <w:t>debes</w:t>
      </w:r>
      <w:proofErr w:type="spellEnd"/>
      <w:r>
        <w:t xml:space="preserve"> </w:t>
      </w:r>
      <w:proofErr w:type="spellStart"/>
      <w:r>
        <w:t>poner</w:t>
      </w:r>
      <w:proofErr w:type="spellEnd"/>
      <w:r>
        <w:t xml:space="preserve"> lo </w:t>
      </w:r>
      <w:proofErr w:type="spellStart"/>
      <w:r>
        <w:t>mismo</w:t>
      </w:r>
      <w:proofErr w:type="spellEnd"/>
      <w:r>
        <w:t xml:space="preserve"> (</w:t>
      </w:r>
      <w:proofErr w:type="spellStart"/>
      <w:r>
        <w:t>puedes</w:t>
      </w:r>
      <w:proofErr w:type="spellEnd"/>
      <w:r>
        <w:t xml:space="preserve"> </w:t>
      </w:r>
      <w:proofErr w:type="spellStart"/>
      <w:r>
        <w:t>dejar</w:t>
      </w:r>
      <w:proofErr w:type="spellEnd"/>
      <w:r>
        <w:t xml:space="preserve"> 5 series y </w:t>
      </w:r>
      <w:proofErr w:type="spellStart"/>
      <w:r>
        <w:t>así</w:t>
      </w:r>
      <w:proofErr w:type="spellEnd"/>
      <w:r w:rsidR="00362C7C">
        <w:t xml:space="preserve"> </w:t>
      </w:r>
      <w:proofErr w:type="spellStart"/>
      <w:r w:rsidR="00362C7C">
        <w:t>llega</w:t>
      </w:r>
      <w:proofErr w:type="spellEnd"/>
      <w:r w:rsidR="00362C7C">
        <w:t xml:space="preserve"> hasta 1819</w:t>
      </w:r>
      <w:r>
        <w:t>).</w:t>
      </w:r>
    </w:p>
  </w:comment>
  <w:comment w:id="16" w:author="Guillermo Gea Izquierdo" w:date="2018-10-15T11:11:00Z" w:initials="GG">
    <w:p w14:paraId="0541C170" w14:textId="1AB40298" w:rsidR="006951D4" w:rsidRDefault="006951D4">
      <w:pPr>
        <w:pStyle w:val="Textocomentario"/>
      </w:pPr>
      <w:r>
        <w:rPr>
          <w:rStyle w:val="Refdecomentario"/>
        </w:rPr>
        <w:annotationRef/>
      </w:r>
      <w:r>
        <w:t xml:space="preserve">En los </w:t>
      </w:r>
      <w:proofErr w:type="spellStart"/>
      <w:r>
        <w:t>otros</w:t>
      </w:r>
      <w:proofErr w:type="spellEnd"/>
      <w:r>
        <w:t xml:space="preserve"> no </w:t>
      </w:r>
      <w:proofErr w:type="spellStart"/>
      <w:r>
        <w:t>es</w:t>
      </w:r>
      <w:proofErr w:type="spellEnd"/>
      <w:r>
        <w:t xml:space="preserve"> </w:t>
      </w:r>
      <w:proofErr w:type="spellStart"/>
      <w:r>
        <w:t>significativo</w:t>
      </w:r>
      <w:proofErr w:type="spellEnd"/>
      <w:r>
        <w:t xml:space="preserve"> el </w:t>
      </w:r>
      <w:proofErr w:type="spellStart"/>
      <w:r>
        <w:t>aumento</w:t>
      </w:r>
      <w:proofErr w:type="spellEnd"/>
      <w:r>
        <w:t xml:space="preserve"> en </w:t>
      </w:r>
      <w:proofErr w:type="spellStart"/>
      <w:r>
        <w:t>esa</w:t>
      </w:r>
      <w:proofErr w:type="spellEnd"/>
      <w:r>
        <w:t xml:space="preserve"> </w:t>
      </w:r>
      <w:proofErr w:type="spellStart"/>
      <w:r>
        <w:t>época</w:t>
      </w:r>
      <w:proofErr w:type="spellEnd"/>
      <w:r>
        <w:t xml:space="preserve">? Si no </w:t>
      </w:r>
      <w:proofErr w:type="spellStart"/>
      <w:r>
        <w:t>es</w:t>
      </w:r>
      <w:proofErr w:type="spellEnd"/>
      <w:r>
        <w:t xml:space="preserve"> </w:t>
      </w:r>
      <w:proofErr w:type="spellStart"/>
      <w:r>
        <w:t>así</w:t>
      </w:r>
      <w:proofErr w:type="spellEnd"/>
      <w:r>
        <w:t xml:space="preserve"> di </w:t>
      </w:r>
      <w:proofErr w:type="spellStart"/>
      <w:r>
        <w:t>que</w:t>
      </w:r>
      <w:proofErr w:type="spellEnd"/>
      <w:r>
        <w:t xml:space="preserve"> </w:t>
      </w:r>
      <w:proofErr w:type="spellStart"/>
      <w:r>
        <w:t>es</w:t>
      </w:r>
      <w:proofErr w:type="spellEnd"/>
      <w:r>
        <w:t xml:space="preserve"> el </w:t>
      </w:r>
      <w:proofErr w:type="spellStart"/>
      <w:r>
        <w:t>único</w:t>
      </w:r>
      <w:proofErr w:type="spellEnd"/>
      <w:r>
        <w:t xml:space="preserve"> </w:t>
      </w:r>
      <w:proofErr w:type="spellStart"/>
      <w:r>
        <w:t>significativo</w:t>
      </w:r>
      <w:proofErr w:type="spellEnd"/>
      <w:r>
        <w:t xml:space="preserve">, pore so lo </w:t>
      </w:r>
      <w:proofErr w:type="spellStart"/>
      <w:r>
        <w:t>muestras</w:t>
      </w:r>
      <w:proofErr w:type="spellEnd"/>
      <w:r>
        <w:t xml:space="preserve"> (</w:t>
      </w:r>
      <w:proofErr w:type="spellStart"/>
      <w:r>
        <w:t>es</w:t>
      </w:r>
      <w:proofErr w:type="spellEnd"/>
      <w:r>
        <w:t xml:space="preserve"> </w:t>
      </w:r>
      <w:proofErr w:type="spellStart"/>
      <w:r>
        <w:t>decir</w:t>
      </w:r>
      <w:proofErr w:type="spellEnd"/>
      <w:r>
        <w:t xml:space="preserve">, </w:t>
      </w:r>
      <w:proofErr w:type="spellStart"/>
      <w:r>
        <w:t>tienes</w:t>
      </w:r>
      <w:proofErr w:type="spellEnd"/>
      <w:r>
        <w:t xml:space="preserve"> </w:t>
      </w:r>
      <w:proofErr w:type="spellStart"/>
      <w:r>
        <w:t>que</w:t>
      </w:r>
      <w:proofErr w:type="spellEnd"/>
      <w:r>
        <w:t xml:space="preserve"> </w:t>
      </w:r>
      <w:proofErr w:type="spellStart"/>
      <w:r>
        <w:t>testar</w:t>
      </w:r>
      <w:proofErr w:type="spellEnd"/>
      <w:r>
        <w:t xml:space="preserve"> </w:t>
      </w:r>
      <w:proofErr w:type="spellStart"/>
      <w:r>
        <w:t>todas</w:t>
      </w:r>
      <w:proofErr w:type="spellEnd"/>
      <w:r>
        <w:t xml:space="preserve"> </w:t>
      </w:r>
      <w:proofErr w:type="spellStart"/>
      <w:r>
        <w:t>las</w:t>
      </w:r>
      <w:proofErr w:type="spellEnd"/>
      <w:r>
        <w:t xml:space="preserve"> </w:t>
      </w:r>
      <w:proofErr w:type="spellStart"/>
      <w:r>
        <w:t>pendientes</w:t>
      </w:r>
      <w:proofErr w:type="spellEnd"/>
      <w:r>
        <w:t xml:space="preserve">, no </w:t>
      </w:r>
      <w:proofErr w:type="spellStart"/>
      <w:r>
        <w:t>sé</w:t>
      </w:r>
      <w:proofErr w:type="spellEnd"/>
      <w:r>
        <w:t xml:space="preserve"> </w:t>
      </w:r>
      <w:proofErr w:type="spellStart"/>
      <w:r>
        <w:t>si</w:t>
      </w:r>
      <w:proofErr w:type="spellEnd"/>
      <w:r>
        <w:t xml:space="preserve"> lo pones en el </w:t>
      </w:r>
      <w:proofErr w:type="spellStart"/>
      <w:r>
        <w:t>texto</w:t>
      </w:r>
      <w:proofErr w:type="spellEnd"/>
      <w:r>
        <w:t xml:space="preserve">, me </w:t>
      </w:r>
      <w:proofErr w:type="spellStart"/>
      <w:r>
        <w:t>estoy</w:t>
      </w:r>
      <w:proofErr w:type="spellEnd"/>
      <w:r>
        <w:t xml:space="preserve"> </w:t>
      </w:r>
      <w:proofErr w:type="spellStart"/>
      <w:r>
        <w:t>mirando</w:t>
      </w:r>
      <w:proofErr w:type="spellEnd"/>
      <w:r>
        <w:t xml:space="preserve"> </w:t>
      </w:r>
      <w:proofErr w:type="spellStart"/>
      <w:r>
        <w:t>primero</w:t>
      </w:r>
      <w:proofErr w:type="spellEnd"/>
      <w:r>
        <w:t xml:space="preserve"> </w:t>
      </w:r>
      <w:proofErr w:type="spellStart"/>
      <w:r>
        <w:t>las</w:t>
      </w:r>
      <w:proofErr w:type="spellEnd"/>
      <w:r>
        <w:t xml:space="preserve"> </w:t>
      </w:r>
      <w:proofErr w:type="spellStart"/>
      <w:r>
        <w:t>figuras</w:t>
      </w:r>
      <w:proofErr w:type="spellEnd"/>
      <w:r>
        <w:t>)</w:t>
      </w:r>
    </w:p>
  </w:comment>
  <w:comment w:id="17" w:author="Guillermo Gea Izquierdo" w:date="2018-10-15T11:13:00Z" w:initials="GG">
    <w:p w14:paraId="71422DF6" w14:textId="5843964E" w:rsidR="006951D4" w:rsidRDefault="006951D4">
      <w:pPr>
        <w:pStyle w:val="Textocomentario"/>
      </w:pPr>
      <w:r>
        <w:rPr>
          <w:rStyle w:val="Refdecomentario"/>
        </w:rPr>
        <w:annotationRef/>
      </w:r>
      <w:r>
        <w:t xml:space="preserve">El interval de </w:t>
      </w:r>
      <w:proofErr w:type="spellStart"/>
      <w:r>
        <w:t>confianza</w:t>
      </w:r>
      <w:proofErr w:type="spellEnd"/>
      <w:r>
        <w:t xml:space="preserve"> de SJ no se </w:t>
      </w:r>
      <w:proofErr w:type="spellStart"/>
      <w:r>
        <w:t>ve</w:t>
      </w:r>
      <w:proofErr w:type="spellEnd"/>
      <w:r>
        <w:t xml:space="preserve"> </w:t>
      </w:r>
      <w:proofErr w:type="spellStart"/>
      <w:r>
        <w:t>bien</w:t>
      </w:r>
      <w:proofErr w:type="spellEnd"/>
      <w:r>
        <w:t xml:space="preserve"> (</w:t>
      </w:r>
      <w:proofErr w:type="spellStart"/>
      <w:r>
        <w:t>yo</w:t>
      </w:r>
      <w:proofErr w:type="spellEnd"/>
      <w:r>
        <w:t xml:space="preserve"> </w:t>
      </w:r>
      <w:proofErr w:type="spellStart"/>
      <w:r>
        <w:t>creo</w:t>
      </w:r>
      <w:proofErr w:type="spellEnd"/>
      <w:r>
        <w:t xml:space="preserve"> </w:t>
      </w:r>
      <w:proofErr w:type="spellStart"/>
      <w:r>
        <w:t>que</w:t>
      </w:r>
      <w:proofErr w:type="spellEnd"/>
      <w:r>
        <w:t xml:space="preserve"> hay </w:t>
      </w:r>
      <w:proofErr w:type="spellStart"/>
      <w:r>
        <w:t>algún</w:t>
      </w:r>
      <w:proofErr w:type="spellEnd"/>
      <w:r>
        <w:t xml:space="preserve"> error, </w:t>
      </w:r>
      <w:proofErr w:type="spellStart"/>
      <w:r>
        <w:t>es</w:t>
      </w:r>
      <w:proofErr w:type="spellEnd"/>
      <w:r>
        <w:t xml:space="preserve"> </w:t>
      </w:r>
      <w:proofErr w:type="spellStart"/>
      <w:r>
        <w:t>demasiado</w:t>
      </w:r>
      <w:proofErr w:type="spellEnd"/>
      <w:r>
        <w:t xml:space="preserve"> </w:t>
      </w:r>
      <w:proofErr w:type="spellStart"/>
      <w:r>
        <w:t>pequeño</w:t>
      </w:r>
      <w:proofErr w:type="spellEnd"/>
      <w:r>
        <w:t>).</w:t>
      </w:r>
    </w:p>
  </w:comment>
  <w:comment w:id="19" w:author="Guillermo Gea Izquierdo" w:date="2018-10-15T11:15:00Z" w:initials="GG">
    <w:p w14:paraId="7F17B35A" w14:textId="77777777" w:rsidR="006951D4" w:rsidRDefault="006951D4">
      <w:pPr>
        <w:pStyle w:val="Textocomentario"/>
      </w:pPr>
      <w:r>
        <w:rPr>
          <w:rStyle w:val="Refdecomentario"/>
        </w:rPr>
        <w:annotationRef/>
      </w:r>
      <w:r>
        <w:t>¿</w:t>
      </w:r>
      <w:proofErr w:type="spellStart"/>
      <w:r>
        <w:t>Desde</w:t>
      </w:r>
      <w:proofErr w:type="spellEnd"/>
      <w:r>
        <w:t xml:space="preserve"> </w:t>
      </w:r>
      <w:proofErr w:type="spellStart"/>
      <w:r>
        <w:t>cuando</w:t>
      </w:r>
      <w:proofErr w:type="spellEnd"/>
      <w:r>
        <w:t xml:space="preserve">? </w:t>
      </w:r>
      <w:proofErr w:type="spellStart"/>
      <w:r>
        <w:t>Yo</w:t>
      </w:r>
      <w:proofErr w:type="spellEnd"/>
      <w:r>
        <w:t xml:space="preserve"> </w:t>
      </w:r>
      <w:proofErr w:type="spellStart"/>
      <w:r>
        <w:t>creo</w:t>
      </w:r>
      <w:proofErr w:type="spellEnd"/>
      <w:r>
        <w:t xml:space="preserve"> </w:t>
      </w:r>
      <w:proofErr w:type="spellStart"/>
      <w:r>
        <w:t>que</w:t>
      </w:r>
      <w:proofErr w:type="spellEnd"/>
      <w:r>
        <w:t xml:space="preserve"> </w:t>
      </w:r>
      <w:proofErr w:type="spellStart"/>
      <w:r>
        <w:t>deberías</w:t>
      </w:r>
      <w:proofErr w:type="spellEnd"/>
      <w:r>
        <w:t xml:space="preserve"> definer </w:t>
      </w:r>
      <w:proofErr w:type="spellStart"/>
      <w:r>
        <w:t>que</w:t>
      </w:r>
      <w:proofErr w:type="spellEnd"/>
      <w:r>
        <w:t xml:space="preserve"> </w:t>
      </w:r>
      <w:proofErr w:type="spellStart"/>
      <w:r>
        <w:t>entiendes</w:t>
      </w:r>
      <w:proofErr w:type="spellEnd"/>
      <w:r>
        <w:t xml:space="preserve"> </w:t>
      </w:r>
      <w:proofErr w:type="spellStart"/>
      <w:r>
        <w:t>por</w:t>
      </w:r>
      <w:proofErr w:type="spellEnd"/>
      <w:r>
        <w:t xml:space="preserve"> “severe drought years” y </w:t>
      </w:r>
      <w:proofErr w:type="spellStart"/>
      <w:r>
        <w:t>mostrar</w:t>
      </w:r>
      <w:proofErr w:type="spellEnd"/>
      <w:r>
        <w:t xml:space="preserve"> </w:t>
      </w:r>
      <w:proofErr w:type="spellStart"/>
      <w:r>
        <w:t>las</w:t>
      </w:r>
      <w:proofErr w:type="spellEnd"/>
      <w:r>
        <w:t xml:space="preserve"> de </w:t>
      </w:r>
      <w:proofErr w:type="spellStart"/>
      <w:r>
        <w:t>todo</w:t>
      </w:r>
      <w:proofErr w:type="spellEnd"/>
      <w:r>
        <w:t xml:space="preserve"> el </w:t>
      </w:r>
      <w:proofErr w:type="spellStart"/>
      <w:r>
        <w:t>periodo</w:t>
      </w:r>
      <w:proofErr w:type="spellEnd"/>
      <w:r>
        <w:t xml:space="preserve"> </w:t>
      </w:r>
      <w:proofErr w:type="spellStart"/>
      <w:r>
        <w:t>donde</w:t>
      </w:r>
      <w:proofErr w:type="spellEnd"/>
      <w:r>
        <w:t xml:space="preserve"> </w:t>
      </w:r>
      <w:proofErr w:type="spellStart"/>
      <w:r>
        <w:t>tengas</w:t>
      </w:r>
      <w:proofErr w:type="spellEnd"/>
      <w:r>
        <w:t xml:space="preserve"> </w:t>
      </w:r>
      <w:proofErr w:type="spellStart"/>
      <w:r>
        <w:t>datos</w:t>
      </w:r>
      <w:proofErr w:type="spellEnd"/>
      <w:r>
        <w:t xml:space="preserve"> </w:t>
      </w:r>
      <w:proofErr w:type="spellStart"/>
      <w:r>
        <w:t>climáticos</w:t>
      </w:r>
      <w:proofErr w:type="spellEnd"/>
      <w:r>
        <w:t xml:space="preserve"> (</w:t>
      </w:r>
      <w:proofErr w:type="spellStart"/>
      <w:r>
        <w:t>así</w:t>
      </w:r>
      <w:proofErr w:type="spellEnd"/>
      <w:r>
        <w:t xml:space="preserve"> </w:t>
      </w:r>
      <w:proofErr w:type="spellStart"/>
      <w:r>
        <w:t>muestras</w:t>
      </w:r>
      <w:proofErr w:type="spellEnd"/>
      <w:r>
        <w:t xml:space="preserve"> la </w:t>
      </w:r>
      <w:proofErr w:type="spellStart"/>
      <w:r>
        <w:t>perspectiva</w:t>
      </w:r>
      <w:proofErr w:type="spellEnd"/>
      <w:r>
        <w:t xml:space="preserve"> </w:t>
      </w:r>
      <w:proofErr w:type="spellStart"/>
      <w:r>
        <w:t>histórica</w:t>
      </w:r>
      <w:proofErr w:type="spellEnd"/>
      <w:r>
        <w:t xml:space="preserve">, </w:t>
      </w:r>
      <w:proofErr w:type="spellStart"/>
      <w:r>
        <w:t>por</w:t>
      </w:r>
      <w:proofErr w:type="spellEnd"/>
      <w:r>
        <w:t xml:space="preserve"> </w:t>
      </w:r>
      <w:proofErr w:type="spellStart"/>
      <w:r>
        <w:t>así</w:t>
      </w:r>
      <w:proofErr w:type="spellEnd"/>
      <w:r>
        <w:t xml:space="preserve"> </w:t>
      </w:r>
      <w:proofErr w:type="spellStart"/>
      <w:r>
        <w:t>decirlo</w:t>
      </w:r>
      <w:proofErr w:type="spellEnd"/>
      <w:r>
        <w:t>).</w:t>
      </w:r>
    </w:p>
    <w:p w14:paraId="02074AEB" w14:textId="77777777" w:rsidR="006951D4" w:rsidRDefault="006951D4">
      <w:pPr>
        <w:pStyle w:val="Textocomentario"/>
      </w:pPr>
    </w:p>
    <w:p w14:paraId="5DCCBDF5" w14:textId="6A196327" w:rsidR="006951D4" w:rsidRDefault="006951D4">
      <w:pPr>
        <w:pStyle w:val="Textocomentario"/>
      </w:pPr>
      <w:proofErr w:type="spellStart"/>
      <w:r>
        <w:t>Yo</w:t>
      </w:r>
      <w:proofErr w:type="spellEnd"/>
      <w:r>
        <w:t xml:space="preserve"> </w:t>
      </w:r>
      <w:proofErr w:type="spellStart"/>
      <w:r>
        <w:t>esta</w:t>
      </w:r>
      <w:proofErr w:type="spellEnd"/>
      <w:r>
        <w:t xml:space="preserve"> </w:t>
      </w:r>
      <w:proofErr w:type="spellStart"/>
      <w:r>
        <w:t>figura</w:t>
      </w:r>
      <w:proofErr w:type="spellEnd"/>
      <w:r>
        <w:t xml:space="preserve"> la </w:t>
      </w:r>
      <w:proofErr w:type="spellStart"/>
      <w:r>
        <w:t>mandaba</w:t>
      </w:r>
      <w:proofErr w:type="spellEnd"/>
      <w:r>
        <w:t xml:space="preserve"> a material </w:t>
      </w:r>
      <w:proofErr w:type="spellStart"/>
      <w:r>
        <w:t>suplementario</w:t>
      </w:r>
      <w:proofErr w:type="spellEnd"/>
      <w:r>
        <w:t>.</w:t>
      </w:r>
    </w:p>
  </w:comment>
  <w:comment w:id="21" w:author="Guillermo Gea Izquierdo" w:date="2018-10-15T11:17:00Z" w:initials="GG">
    <w:p w14:paraId="7CCC794E" w14:textId="199DE2CD" w:rsidR="006951D4" w:rsidRDefault="006951D4">
      <w:pPr>
        <w:pStyle w:val="Textocomentario"/>
      </w:pPr>
      <w:r>
        <w:rPr>
          <w:rStyle w:val="Refdecomentario"/>
        </w:rPr>
        <w:annotationRef/>
      </w:r>
      <w:r>
        <w:t xml:space="preserve">De </w:t>
      </w:r>
      <w:proofErr w:type="spellStart"/>
      <w:r>
        <w:t>cuántos</w:t>
      </w:r>
      <w:proofErr w:type="spellEnd"/>
      <w:r>
        <w:t xml:space="preserve"> </w:t>
      </w:r>
      <w:proofErr w:type="spellStart"/>
      <w:r>
        <w:t>meses</w:t>
      </w:r>
      <w:proofErr w:type="spellEnd"/>
      <w:r>
        <w:t xml:space="preserve">? </w:t>
      </w:r>
      <w:proofErr w:type="spellStart"/>
      <w:r>
        <w:t>Importante</w:t>
      </w:r>
      <w:proofErr w:type="spellEnd"/>
      <w:r>
        <w:t xml:space="preserve"> </w:t>
      </w:r>
      <w:proofErr w:type="spellStart"/>
      <w:r>
        <w:t>especificar</w:t>
      </w:r>
      <w:proofErr w:type="spellEnd"/>
      <w:r>
        <w:t>.</w:t>
      </w:r>
    </w:p>
  </w:comment>
  <w:comment w:id="22" w:author="Guillermo Gea Izquierdo" w:date="2018-10-15T11:19:00Z" w:initials="GG">
    <w:p w14:paraId="447D6D82" w14:textId="77777777" w:rsidR="006951D4" w:rsidRDefault="006951D4">
      <w:pPr>
        <w:pStyle w:val="Textocomentario"/>
      </w:pPr>
      <w:r>
        <w:rPr>
          <w:rStyle w:val="Refdecomentario"/>
        </w:rPr>
        <w:annotationRef/>
      </w:r>
      <w:r>
        <w:t xml:space="preserve">Dos </w:t>
      </w:r>
      <w:proofErr w:type="spellStart"/>
      <w:r>
        <w:t>cosas</w:t>
      </w:r>
      <w:proofErr w:type="spellEnd"/>
      <w:r>
        <w:t>:</w:t>
      </w:r>
    </w:p>
    <w:p w14:paraId="4D1EA5E5" w14:textId="77777777" w:rsidR="006951D4" w:rsidRDefault="006951D4">
      <w:pPr>
        <w:pStyle w:val="Textocomentario"/>
      </w:pPr>
    </w:p>
    <w:p w14:paraId="615EEFC6" w14:textId="77777777" w:rsidR="006951D4" w:rsidRDefault="006951D4" w:rsidP="00495721">
      <w:pPr>
        <w:pStyle w:val="Textocomentario"/>
        <w:numPr>
          <w:ilvl w:val="0"/>
          <w:numId w:val="10"/>
        </w:numPr>
      </w:pPr>
      <w:proofErr w:type="spellStart"/>
      <w:proofErr w:type="gramStart"/>
      <w:r>
        <w:t>como</w:t>
      </w:r>
      <w:proofErr w:type="spellEnd"/>
      <w:proofErr w:type="gramEnd"/>
      <w:r>
        <w:t xml:space="preserve"> </w:t>
      </w:r>
      <w:proofErr w:type="spellStart"/>
      <w:r>
        <w:t>ves</w:t>
      </w:r>
      <w:proofErr w:type="spellEnd"/>
      <w:r>
        <w:t xml:space="preserve"> los SPEI </w:t>
      </w:r>
      <w:proofErr w:type="spellStart"/>
      <w:r>
        <w:t>están</w:t>
      </w:r>
      <w:proofErr w:type="spellEnd"/>
      <w:r>
        <w:t xml:space="preserve"> </w:t>
      </w:r>
      <w:proofErr w:type="spellStart"/>
      <w:r>
        <w:t>muy</w:t>
      </w:r>
      <w:proofErr w:type="spellEnd"/>
      <w:r>
        <w:t xml:space="preserve"> </w:t>
      </w:r>
      <w:proofErr w:type="spellStart"/>
      <w:r>
        <w:t>correlacionados</w:t>
      </w:r>
      <w:proofErr w:type="spellEnd"/>
      <w:r>
        <w:t xml:space="preserve">. </w:t>
      </w:r>
      <w:proofErr w:type="spellStart"/>
      <w:r>
        <w:t>Yo</w:t>
      </w:r>
      <w:proofErr w:type="spellEnd"/>
      <w:r>
        <w:t xml:space="preserve"> </w:t>
      </w:r>
      <w:proofErr w:type="spellStart"/>
      <w:r>
        <w:t>simplificaría</w:t>
      </w:r>
      <w:proofErr w:type="spellEnd"/>
      <w:r>
        <w:t xml:space="preserve"> </w:t>
      </w:r>
      <w:proofErr w:type="spellStart"/>
      <w:r>
        <w:t>mostrando</w:t>
      </w:r>
      <w:proofErr w:type="spellEnd"/>
      <w:r>
        <w:t xml:space="preserve"> solo 2 o 3 </w:t>
      </w:r>
      <w:proofErr w:type="spellStart"/>
      <w:r>
        <w:t>meses</w:t>
      </w:r>
      <w:proofErr w:type="spellEnd"/>
      <w:r>
        <w:t xml:space="preserve"> (</w:t>
      </w:r>
      <w:proofErr w:type="spellStart"/>
      <w:r>
        <w:t>períodos</w:t>
      </w:r>
      <w:proofErr w:type="spellEnd"/>
      <w:r>
        <w:t xml:space="preserve"> en </w:t>
      </w:r>
      <w:proofErr w:type="spellStart"/>
      <w:r>
        <w:t>realidad</w:t>
      </w:r>
      <w:proofErr w:type="spellEnd"/>
      <w:r>
        <w:t>)</w:t>
      </w:r>
    </w:p>
    <w:p w14:paraId="04230204" w14:textId="4579FC22" w:rsidR="006951D4" w:rsidRDefault="006951D4" w:rsidP="00495721">
      <w:pPr>
        <w:pStyle w:val="Textocomentario"/>
        <w:numPr>
          <w:ilvl w:val="0"/>
          <w:numId w:val="10"/>
        </w:numPr>
      </w:pPr>
      <w:r>
        <w:t xml:space="preserve">En la de </w:t>
      </w:r>
      <w:proofErr w:type="spellStart"/>
      <w:r>
        <w:t>preci</w:t>
      </w:r>
      <w:proofErr w:type="spellEnd"/>
      <w:r>
        <w:t xml:space="preserve"> </w:t>
      </w:r>
      <w:proofErr w:type="spellStart"/>
      <w:r>
        <w:t>deberías</w:t>
      </w:r>
      <w:proofErr w:type="spellEnd"/>
      <w:r>
        <w:t xml:space="preserve"> </w:t>
      </w:r>
      <w:proofErr w:type="spellStart"/>
      <w:r>
        <w:t>mostrar</w:t>
      </w:r>
      <w:proofErr w:type="spellEnd"/>
      <w:r>
        <w:t xml:space="preserve"> </w:t>
      </w:r>
      <w:proofErr w:type="spellStart"/>
      <w:r>
        <w:t>también</w:t>
      </w:r>
      <w:proofErr w:type="spellEnd"/>
      <w:r>
        <w:t xml:space="preserve"> </w:t>
      </w:r>
      <w:proofErr w:type="spellStart"/>
      <w:r>
        <w:t>correlaciones</w:t>
      </w:r>
      <w:proofErr w:type="spellEnd"/>
      <w:r>
        <w:t xml:space="preserve"> con spring-summer, etc. </w:t>
      </w:r>
      <w:proofErr w:type="spellStart"/>
      <w:r>
        <w:t>Sugeriría</w:t>
      </w:r>
      <w:proofErr w:type="spellEnd"/>
      <w:r>
        <w:t xml:space="preserve"> </w:t>
      </w:r>
      <w:proofErr w:type="spellStart"/>
      <w:r>
        <w:t>poner</w:t>
      </w:r>
      <w:proofErr w:type="spellEnd"/>
      <w:r>
        <w:t xml:space="preserve"> </w:t>
      </w:r>
      <w:proofErr w:type="spellStart"/>
      <w:r>
        <w:t>las</w:t>
      </w:r>
      <w:proofErr w:type="spellEnd"/>
      <w:r>
        <w:t xml:space="preserve"> </w:t>
      </w:r>
      <w:proofErr w:type="spellStart"/>
      <w:r>
        <w:t>líneas</w:t>
      </w:r>
      <w:proofErr w:type="spellEnd"/>
      <w:r>
        <w:t xml:space="preserve"> de </w:t>
      </w:r>
      <w:proofErr w:type="spellStart"/>
      <w:r>
        <w:t>leyenda</w:t>
      </w:r>
      <w:proofErr w:type="spellEnd"/>
      <w:r>
        <w:t xml:space="preserve"> o </w:t>
      </w:r>
      <w:proofErr w:type="spellStart"/>
      <w:r>
        <w:t>incluso</w:t>
      </w:r>
      <w:proofErr w:type="spellEnd"/>
      <w:r>
        <w:t xml:space="preserve"> la </w:t>
      </w:r>
      <w:proofErr w:type="spellStart"/>
      <w:r>
        <w:t>leyenda</w:t>
      </w:r>
      <w:proofErr w:type="spellEnd"/>
      <w:r>
        <w:t xml:space="preserve"> (</w:t>
      </w:r>
      <w:proofErr w:type="spellStart"/>
      <w:r>
        <w:t>ahora</w:t>
      </w:r>
      <w:proofErr w:type="spellEnd"/>
      <w:r>
        <w:t xml:space="preserve"> </w:t>
      </w:r>
      <w:proofErr w:type="spellStart"/>
      <w:r>
        <w:t>mismo</w:t>
      </w:r>
      <w:proofErr w:type="spellEnd"/>
      <w:r>
        <w:t xml:space="preserve"> no </w:t>
      </w:r>
      <w:proofErr w:type="spellStart"/>
      <w:r>
        <w:t>es</w:t>
      </w:r>
      <w:proofErr w:type="spellEnd"/>
      <w:r>
        <w:t xml:space="preserve"> </w:t>
      </w:r>
      <w:proofErr w:type="spellStart"/>
      <w:r>
        <w:t>fácil</w:t>
      </w:r>
      <w:proofErr w:type="spellEnd"/>
      <w:r>
        <w:t xml:space="preserve"> saber en </w:t>
      </w:r>
      <w:proofErr w:type="spellStart"/>
      <w:r>
        <w:t>las</w:t>
      </w:r>
      <w:proofErr w:type="spellEnd"/>
      <w:r>
        <w:t xml:space="preserve"> de </w:t>
      </w:r>
      <w:proofErr w:type="spellStart"/>
      <w:r>
        <w:t>arriba</w:t>
      </w:r>
      <w:proofErr w:type="spellEnd"/>
      <w:r>
        <w:t xml:space="preserve"> a </w:t>
      </w:r>
      <w:proofErr w:type="spellStart"/>
      <w:r>
        <w:t>qué</w:t>
      </w:r>
      <w:proofErr w:type="spellEnd"/>
      <w:r>
        <w:t xml:space="preserve"> </w:t>
      </w:r>
      <w:proofErr w:type="spellStart"/>
      <w:r>
        <w:t>corresponde</w:t>
      </w:r>
      <w:proofErr w:type="spellEnd"/>
      <w:r>
        <w:t xml:space="preserve"> </w:t>
      </w:r>
      <w:proofErr w:type="spellStart"/>
      <w:r>
        <w:t>cada</w:t>
      </w:r>
      <w:proofErr w:type="spellEnd"/>
      <w:r>
        <w:t xml:space="preserve"> </w:t>
      </w:r>
      <w:proofErr w:type="spellStart"/>
      <w:r>
        <w:t>mes</w:t>
      </w:r>
      <w:proofErr w:type="spellEnd"/>
      <w:r>
        <w:t>/</w:t>
      </w:r>
      <w:proofErr w:type="spellStart"/>
      <w:r>
        <w:t>período</w:t>
      </w:r>
      <w:proofErr w:type="spellEnd"/>
      <w:r>
        <w:t>)</w:t>
      </w:r>
    </w:p>
  </w:comment>
  <w:comment w:id="24" w:author="Guillermo Gea Izquierdo" w:date="2018-10-15T11:22:00Z" w:initials="GG">
    <w:p w14:paraId="4653B0C7" w14:textId="77777777" w:rsidR="006951D4" w:rsidRDefault="006951D4">
      <w:pPr>
        <w:pStyle w:val="Textocomentario"/>
      </w:pPr>
      <w:ins w:id="27" w:author="Guillermo Gea Izquierdo" w:date="2018-10-15T11:21:00Z">
        <w:r>
          <w:rPr>
            <w:rStyle w:val="Refdecomentario"/>
          </w:rPr>
          <w:annotationRef/>
        </w:r>
      </w:ins>
      <w:r>
        <w:t xml:space="preserve">Se </w:t>
      </w:r>
      <w:proofErr w:type="spellStart"/>
      <w:r>
        <w:t>solapan</w:t>
      </w:r>
      <w:proofErr w:type="spellEnd"/>
      <w:r>
        <w:t xml:space="preserve"> el -500 y -1000 en la de SJ.</w:t>
      </w:r>
    </w:p>
    <w:p w14:paraId="74D8DEA3" w14:textId="77777777" w:rsidR="006951D4" w:rsidRDefault="006951D4">
      <w:pPr>
        <w:pStyle w:val="Textocomentario"/>
      </w:pPr>
    </w:p>
    <w:p w14:paraId="1A9A6ABD" w14:textId="45498047" w:rsidR="006951D4" w:rsidRDefault="006951D4">
      <w:pPr>
        <w:pStyle w:val="Textocomentario"/>
      </w:pPr>
      <w:r>
        <w:t xml:space="preserve">De Nuevo </w:t>
      </w:r>
      <w:proofErr w:type="spellStart"/>
      <w:r>
        <w:t>creo</w:t>
      </w:r>
      <w:proofErr w:type="spellEnd"/>
      <w:r>
        <w:t xml:space="preserve"> </w:t>
      </w:r>
      <w:proofErr w:type="spellStart"/>
      <w:r>
        <w:t>que</w:t>
      </w:r>
      <w:proofErr w:type="spellEnd"/>
      <w:r>
        <w:t xml:space="preserve"> no se </w:t>
      </w:r>
      <w:proofErr w:type="spellStart"/>
      <w:r>
        <w:t>ven</w:t>
      </w:r>
      <w:proofErr w:type="spellEnd"/>
      <w:r>
        <w:t xml:space="preserve"> </w:t>
      </w:r>
      <w:proofErr w:type="spellStart"/>
      <w:r>
        <w:t>bien</w:t>
      </w:r>
      <w:proofErr w:type="spellEnd"/>
      <w:r>
        <w:t xml:space="preserve"> los </w:t>
      </w:r>
      <w:proofErr w:type="spellStart"/>
      <w:r>
        <w:t>años</w:t>
      </w:r>
      <w:proofErr w:type="spellEnd"/>
      <w:r>
        <w:t xml:space="preserve"> con </w:t>
      </w:r>
      <w:proofErr w:type="spellStart"/>
      <w:r>
        <w:t>este</w:t>
      </w:r>
      <w:proofErr w:type="spellEnd"/>
      <w:r>
        <w:t xml:space="preserve"> </w:t>
      </w:r>
      <w:proofErr w:type="spellStart"/>
      <w:r>
        <w:t>tipo</w:t>
      </w:r>
      <w:proofErr w:type="spellEnd"/>
      <w:r>
        <w:t xml:space="preserve"> de </w:t>
      </w:r>
      <w:proofErr w:type="spellStart"/>
      <w:r>
        <w:t>figura</w:t>
      </w:r>
      <w:proofErr w:type="spellEnd"/>
      <w:r>
        <w:t xml:space="preserve">. </w:t>
      </w:r>
      <w:proofErr w:type="spellStart"/>
      <w:r>
        <w:t>Pondría</w:t>
      </w:r>
      <w:proofErr w:type="spellEnd"/>
      <w:r>
        <w:t xml:space="preserve"> los “tick-marks en </w:t>
      </w:r>
      <w:proofErr w:type="spellStart"/>
      <w:r>
        <w:t>todas</w:t>
      </w:r>
      <w:proofErr w:type="spellEnd"/>
      <w:r>
        <w:t xml:space="preserve"> y a lo </w:t>
      </w:r>
      <w:proofErr w:type="spellStart"/>
      <w:r>
        <w:t>mejor</w:t>
      </w:r>
      <w:proofErr w:type="spellEnd"/>
      <w:r>
        <w:t xml:space="preserve"> los </w:t>
      </w:r>
      <w:proofErr w:type="spellStart"/>
      <w:r>
        <w:t>años</w:t>
      </w:r>
      <w:proofErr w:type="spellEnd"/>
      <w:r>
        <w:t xml:space="preserve"> </w:t>
      </w:r>
      <w:proofErr w:type="spellStart"/>
      <w:r>
        <w:t>también</w:t>
      </w:r>
      <w:proofErr w:type="spellEnd"/>
      <w:r>
        <w:t xml:space="preserve"> (o </w:t>
      </w:r>
      <w:proofErr w:type="spellStart"/>
      <w:r>
        <w:t>juntar</w:t>
      </w:r>
      <w:proofErr w:type="spellEnd"/>
      <w:r>
        <w:t xml:space="preserve"> los </w:t>
      </w:r>
      <w:proofErr w:type="spellStart"/>
      <w:r>
        <w:t>paneles</w:t>
      </w:r>
      <w:proofErr w:type="spellEnd"/>
      <w:r>
        <w:t xml:space="preserve">, </w:t>
      </w:r>
      <w:proofErr w:type="spellStart"/>
      <w:r>
        <w:t>como</w:t>
      </w:r>
      <w:proofErr w:type="spellEnd"/>
      <w:r>
        <w:t xml:space="preserve"> </w:t>
      </w:r>
      <w:proofErr w:type="spellStart"/>
      <w:r>
        <w:t>veas</w:t>
      </w:r>
      <w:proofErr w:type="spellEnd"/>
      <w:r>
        <w:t xml:space="preserve"> </w:t>
      </w:r>
      <w:proofErr w:type="spellStart"/>
      <w:r>
        <w:t>que</w:t>
      </w:r>
      <w:proofErr w:type="spellEnd"/>
      <w:r>
        <w:t xml:space="preserve"> </w:t>
      </w:r>
      <w:proofErr w:type="spellStart"/>
      <w:r>
        <w:t>queda</w:t>
      </w:r>
      <w:proofErr w:type="spellEnd"/>
      <w:r>
        <w:t xml:space="preserve"> </w:t>
      </w:r>
      <w:proofErr w:type="spellStart"/>
      <w:r>
        <w:t>mejor</w:t>
      </w:r>
      <w:proofErr w:type="spellEnd"/>
      <w:r>
        <w:t xml:space="preserve">). </w:t>
      </w:r>
      <w:proofErr w:type="spellStart"/>
      <w:r>
        <w:t>Puedes</w:t>
      </w:r>
      <w:proofErr w:type="spellEnd"/>
      <w:r>
        <w:t xml:space="preserve"> meter </w:t>
      </w:r>
      <w:proofErr w:type="spellStart"/>
      <w:r>
        <w:t>alguna</w:t>
      </w:r>
      <w:proofErr w:type="spellEnd"/>
      <w:r>
        <w:t xml:space="preserve"> </w:t>
      </w:r>
      <w:proofErr w:type="spellStart"/>
      <w:r>
        <w:t>línea</w:t>
      </w:r>
      <w:proofErr w:type="spellEnd"/>
      <w:r>
        <w:t xml:space="preserve"> vertical discrete con </w:t>
      </w:r>
      <w:proofErr w:type="spellStart"/>
      <w:r>
        <w:t>alguna</w:t>
      </w:r>
      <w:proofErr w:type="spellEnd"/>
      <w:r>
        <w:t xml:space="preserve"> </w:t>
      </w:r>
      <w:proofErr w:type="spellStart"/>
      <w:r>
        <w:t>fecha</w:t>
      </w:r>
      <w:proofErr w:type="spellEnd"/>
      <w:r>
        <w:t xml:space="preserve"> </w:t>
      </w:r>
      <w:proofErr w:type="spellStart"/>
      <w:r>
        <w:t>que</w:t>
      </w:r>
      <w:proofErr w:type="spellEnd"/>
      <w:r>
        <w:t xml:space="preserve"> </w:t>
      </w:r>
      <w:proofErr w:type="spellStart"/>
      <w:r>
        <w:t>quieras</w:t>
      </w:r>
      <w:proofErr w:type="spellEnd"/>
      <w:r>
        <w:t xml:space="preserve"> </w:t>
      </w:r>
      <w:proofErr w:type="spellStart"/>
      <w:r>
        <w:t>resaltar</w:t>
      </w:r>
      <w:proofErr w:type="spellEnd"/>
      <w:r>
        <w:t xml:space="preserve"> (</w:t>
      </w:r>
      <w:proofErr w:type="spellStart"/>
      <w:r>
        <w:t>Por</w:t>
      </w:r>
      <w:proofErr w:type="spellEnd"/>
      <w:r>
        <w:t xml:space="preserve"> </w:t>
      </w:r>
      <w:proofErr w:type="spellStart"/>
      <w:r>
        <w:t>ejemplo</w:t>
      </w:r>
      <w:proofErr w:type="spellEnd"/>
      <w:r>
        <w:t xml:space="preserve"> la </w:t>
      </w:r>
      <w:proofErr w:type="spellStart"/>
      <w:r>
        <w:t>liberación</w:t>
      </w:r>
      <w:proofErr w:type="spellEnd"/>
      <w:r>
        <w:t xml:space="preserve"> en SJ del principio).</w:t>
      </w:r>
    </w:p>
  </w:comment>
  <w:comment w:id="30" w:author="Guillermo Gea Izquierdo" w:date="2018-10-15T11:23:00Z" w:initials="GG">
    <w:p w14:paraId="59B344FF" w14:textId="2FBC3EBE" w:rsidR="006951D4" w:rsidRDefault="006951D4">
      <w:pPr>
        <w:pStyle w:val="Textocomentario"/>
      </w:pPr>
      <w:r>
        <w:rPr>
          <w:rStyle w:val="Refdecomentario"/>
        </w:rPr>
        <w:annotationRef/>
      </w:r>
      <w:proofErr w:type="spellStart"/>
      <w:r>
        <w:t>Igual</w:t>
      </w:r>
      <w:proofErr w:type="spellEnd"/>
      <w:r>
        <w:t xml:space="preserve"> </w:t>
      </w:r>
      <w:proofErr w:type="spellStart"/>
      <w:r>
        <w:t>mostrar</w:t>
      </w:r>
      <w:proofErr w:type="spellEnd"/>
      <w:r>
        <w:t xml:space="preserve"> solo </w:t>
      </w:r>
      <w:proofErr w:type="spellStart"/>
      <w:r>
        <w:t>donde</w:t>
      </w:r>
      <w:proofErr w:type="spellEnd"/>
      <w:r>
        <w:t xml:space="preserve"> </w:t>
      </w:r>
      <w:proofErr w:type="spellStart"/>
      <w:r>
        <w:t>tengas</w:t>
      </w:r>
      <w:proofErr w:type="spellEnd"/>
      <w:r>
        <w:t xml:space="preserve"> </w:t>
      </w:r>
      <w:proofErr w:type="spellStart"/>
      <w:r>
        <w:t>más</w:t>
      </w:r>
      <w:proofErr w:type="spellEnd"/>
      <w:r>
        <w:t xml:space="preserve"> de 2 </w:t>
      </w:r>
      <w:proofErr w:type="spellStart"/>
      <w:r>
        <w:t>árboles</w:t>
      </w:r>
      <w:proofErr w:type="spellEnd"/>
      <w:r>
        <w:t xml:space="preserve">? Lo </w:t>
      </w:r>
      <w:proofErr w:type="spellStart"/>
      <w:r>
        <w:t>que</w:t>
      </w:r>
      <w:proofErr w:type="spellEnd"/>
      <w:r>
        <w:t xml:space="preserve"> no </w:t>
      </w:r>
      <w:proofErr w:type="spellStart"/>
      <w:r>
        <w:t>sé</w:t>
      </w:r>
      <w:proofErr w:type="spellEnd"/>
      <w:r>
        <w:t xml:space="preserve"> </w:t>
      </w:r>
      <w:proofErr w:type="spellStart"/>
      <w:r>
        <w:t>es</w:t>
      </w:r>
      <w:proofErr w:type="spellEnd"/>
      <w:r>
        <w:t xml:space="preserve"> </w:t>
      </w:r>
      <w:proofErr w:type="spellStart"/>
      <w:r>
        <w:t>si</w:t>
      </w:r>
      <w:proofErr w:type="spellEnd"/>
      <w:r>
        <w:t xml:space="preserve"> </w:t>
      </w:r>
      <w:proofErr w:type="spellStart"/>
      <w:r>
        <w:t>entonces</w:t>
      </w:r>
      <w:proofErr w:type="spellEnd"/>
      <w:r>
        <w:t xml:space="preserve"> se </w:t>
      </w:r>
      <w:proofErr w:type="spellStart"/>
      <w:r>
        <w:t>ve</w:t>
      </w:r>
      <w:proofErr w:type="spellEnd"/>
      <w:r>
        <w:t xml:space="preserve"> la </w:t>
      </w:r>
      <w:proofErr w:type="spellStart"/>
      <w:r>
        <w:t>liberación</w:t>
      </w:r>
      <w:proofErr w:type="spellEnd"/>
      <w:r>
        <w:t xml:space="preserve"> en SJ.</w:t>
      </w:r>
    </w:p>
  </w:comment>
  <w:comment w:id="31" w:author="Guillermo Gea Izquierdo" w:date="2018-10-15T11:24:00Z" w:initials="GG">
    <w:p w14:paraId="751D323C" w14:textId="5121ABDE" w:rsidR="006951D4" w:rsidRDefault="006951D4">
      <w:pPr>
        <w:pStyle w:val="Textocomentario"/>
      </w:pPr>
      <w:r>
        <w:rPr>
          <w:rStyle w:val="Refdecomentario"/>
        </w:rPr>
        <w:annotationRef/>
      </w:r>
      <w:proofErr w:type="spellStart"/>
      <w:r>
        <w:t>Uniría</w:t>
      </w:r>
      <w:proofErr w:type="spellEnd"/>
      <w:r>
        <w:t xml:space="preserve"> los </w:t>
      </w:r>
      <w:proofErr w:type="spellStart"/>
      <w:r>
        <w:t>puntos</w:t>
      </w:r>
      <w:proofErr w:type="spellEnd"/>
      <w:r>
        <w:t xml:space="preserve"> con </w:t>
      </w:r>
      <w:proofErr w:type="spellStart"/>
      <w:r>
        <w:t>una</w:t>
      </w:r>
      <w:proofErr w:type="spellEnd"/>
      <w:r>
        <w:t xml:space="preserve"> </w:t>
      </w:r>
      <w:proofErr w:type="spellStart"/>
      <w:r>
        <w:t>línea</w:t>
      </w:r>
      <w:proofErr w:type="spellEnd"/>
      <w:r>
        <w:t xml:space="preserve"> </w:t>
      </w:r>
      <w:proofErr w:type="spellStart"/>
      <w:r>
        <w:t>para</w:t>
      </w:r>
      <w:proofErr w:type="spellEnd"/>
      <w:r>
        <w:t xml:space="preserve"> </w:t>
      </w:r>
      <w:proofErr w:type="spellStart"/>
      <w:r>
        <w:t>que</w:t>
      </w:r>
      <w:proofErr w:type="spellEnd"/>
      <w:r>
        <w:t xml:space="preserve"> se </w:t>
      </w:r>
      <w:proofErr w:type="spellStart"/>
      <w:r>
        <w:t>vea</w:t>
      </w:r>
      <w:proofErr w:type="spellEnd"/>
      <w:r>
        <w:t xml:space="preserve"> </w:t>
      </w:r>
      <w:proofErr w:type="spellStart"/>
      <w:r>
        <w:t>mejor</w:t>
      </w:r>
      <w:proofErr w:type="spellEnd"/>
      <w:r>
        <w:t>.</w:t>
      </w:r>
    </w:p>
  </w:comment>
  <w:comment w:id="36" w:author="Guillermo Gea Izquierdo" w:date="2018-10-15T11:29:00Z" w:initials="GG">
    <w:p w14:paraId="6383FEC3" w14:textId="3E1C5F83" w:rsidR="006951D4" w:rsidRDefault="006951D4">
      <w:pPr>
        <w:pStyle w:val="Textocomentario"/>
      </w:pPr>
      <w:r>
        <w:rPr>
          <w:rStyle w:val="Refdecomentario"/>
        </w:rPr>
        <w:annotationRef/>
      </w:r>
      <w:r>
        <w:t>Calculated respect year t-1?</w:t>
      </w:r>
    </w:p>
  </w:comment>
  <w:comment w:id="35" w:author="Guillermo Gea Izquierdo" w:date="2018-10-15T11:29:00Z" w:initials="GG">
    <w:p w14:paraId="207098AC" w14:textId="65B30D3C" w:rsidR="006951D4" w:rsidRDefault="006951D4">
      <w:pPr>
        <w:pStyle w:val="Textocomentario"/>
      </w:pPr>
      <w:r>
        <w:rPr>
          <w:rStyle w:val="Refdecomentario"/>
        </w:rPr>
        <w:annotationRef/>
      </w:r>
      <w:proofErr w:type="spellStart"/>
      <w:r>
        <w:t>Esta</w:t>
      </w:r>
      <w:proofErr w:type="spellEnd"/>
      <w:r>
        <w:t xml:space="preserve"> </w:t>
      </w:r>
      <w:proofErr w:type="spellStart"/>
      <w:r>
        <w:t>figura</w:t>
      </w:r>
      <w:proofErr w:type="spellEnd"/>
      <w:r>
        <w:t xml:space="preserve"> </w:t>
      </w:r>
      <w:proofErr w:type="spellStart"/>
      <w:r>
        <w:t>tal</w:t>
      </w:r>
      <w:proofErr w:type="spellEnd"/>
      <w:r>
        <w:t xml:space="preserve"> </w:t>
      </w:r>
      <w:proofErr w:type="spellStart"/>
      <w:r>
        <w:t>vez</w:t>
      </w:r>
      <w:proofErr w:type="spellEnd"/>
      <w:r>
        <w:t xml:space="preserve"> </w:t>
      </w:r>
      <w:proofErr w:type="spellStart"/>
      <w:r>
        <w:t>podría</w:t>
      </w:r>
      <w:proofErr w:type="spellEnd"/>
      <w:r>
        <w:t xml:space="preserve"> </w:t>
      </w:r>
      <w:proofErr w:type="spellStart"/>
      <w:r>
        <w:t>ir</w:t>
      </w:r>
      <w:proofErr w:type="spellEnd"/>
      <w:r>
        <w:t xml:space="preserve"> en el </w:t>
      </w:r>
      <w:proofErr w:type="spellStart"/>
      <w:r>
        <w:t>texto</w:t>
      </w:r>
      <w:proofErr w:type="spellEnd"/>
      <w:r>
        <w:t xml:space="preserve"> principal, no? </w:t>
      </w:r>
      <w:proofErr w:type="spellStart"/>
      <w:r>
        <w:t>Es</w:t>
      </w:r>
      <w:proofErr w:type="spellEnd"/>
      <w:r>
        <w:t xml:space="preserve"> </w:t>
      </w:r>
      <w:proofErr w:type="spellStart"/>
      <w:r>
        <w:t>interesante</w:t>
      </w:r>
      <w:proofErr w:type="spellEnd"/>
      <w:r>
        <w:t xml:space="preserve">. </w:t>
      </w:r>
      <w:proofErr w:type="spellStart"/>
      <w:r>
        <w:t>Claramente</w:t>
      </w:r>
      <w:proofErr w:type="spellEnd"/>
      <w:r>
        <w:t xml:space="preserve"> el </w:t>
      </w:r>
      <w:proofErr w:type="spellStart"/>
      <w:r>
        <w:t>episodio</w:t>
      </w:r>
      <w:proofErr w:type="spellEnd"/>
      <w:r>
        <w:t xml:space="preserve"> de </w:t>
      </w:r>
      <w:proofErr w:type="spellStart"/>
      <w:r>
        <w:t>sequía</w:t>
      </w:r>
      <w:proofErr w:type="spellEnd"/>
      <w:r>
        <w:t xml:space="preserve"> </w:t>
      </w:r>
      <w:proofErr w:type="spellStart"/>
      <w:r>
        <w:t>fue</w:t>
      </w:r>
      <w:proofErr w:type="spellEnd"/>
      <w:r>
        <w:t xml:space="preserve"> el 2005, el 2012 </w:t>
      </w:r>
      <w:proofErr w:type="spellStart"/>
      <w:r>
        <w:t>poca</w:t>
      </w:r>
      <w:proofErr w:type="spellEnd"/>
      <w:r>
        <w:t xml:space="preserve"> </w:t>
      </w:r>
      <w:proofErr w:type="spellStart"/>
      <w:r>
        <w:t>cosa</w:t>
      </w:r>
      <w:proofErr w:type="spellEnd"/>
      <w:r>
        <w:t>, no?</w:t>
      </w:r>
    </w:p>
  </w:comment>
  <w:comment w:id="40" w:author="Guillermo Gea Izquierdo" w:date="2018-10-16T15:16:00Z" w:initials="GG">
    <w:p w14:paraId="2C4AAE7A" w14:textId="77777777" w:rsidR="006951D4" w:rsidRDefault="006951D4">
      <w:pPr>
        <w:pStyle w:val="Textocomentario"/>
      </w:pPr>
      <w:r>
        <w:rPr>
          <w:rStyle w:val="Refdecomentario"/>
        </w:rPr>
        <w:annotationRef/>
      </w:r>
      <w:r>
        <w:t xml:space="preserve">Se </w:t>
      </w:r>
      <w:proofErr w:type="spellStart"/>
      <w:r>
        <w:t>ven</w:t>
      </w:r>
      <w:proofErr w:type="spellEnd"/>
      <w:r>
        <w:t xml:space="preserve"> mal los R2.</w:t>
      </w:r>
    </w:p>
    <w:p w14:paraId="2014DE1F" w14:textId="77777777" w:rsidR="006951D4" w:rsidRDefault="006951D4">
      <w:pPr>
        <w:pStyle w:val="Textocomentario"/>
      </w:pPr>
    </w:p>
    <w:p w14:paraId="00781266" w14:textId="4AC87868" w:rsidR="006951D4" w:rsidRDefault="006951D4">
      <w:pPr>
        <w:pStyle w:val="Textocomentario"/>
      </w:pPr>
      <w:r>
        <w:t xml:space="preserve">Lo </w:t>
      </w:r>
      <w:proofErr w:type="spellStart"/>
      <w:r>
        <w:t>mismo</w:t>
      </w:r>
      <w:proofErr w:type="spellEnd"/>
      <w:r>
        <w:t xml:space="preserve"> </w:t>
      </w:r>
      <w:proofErr w:type="spellStart"/>
      <w:r>
        <w:t>que</w:t>
      </w:r>
      <w:proofErr w:type="spellEnd"/>
      <w:r>
        <w:t xml:space="preserve"> antes: </w:t>
      </w:r>
      <w:proofErr w:type="spellStart"/>
      <w:r>
        <w:t>es</w:t>
      </w:r>
      <w:proofErr w:type="spellEnd"/>
      <w:r>
        <w:t xml:space="preserve"> </w:t>
      </w:r>
      <w:proofErr w:type="spellStart"/>
      <w:r>
        <w:t>interesante</w:t>
      </w:r>
      <w:proofErr w:type="spellEnd"/>
      <w:r>
        <w:t xml:space="preserve"> </w:t>
      </w:r>
      <w:proofErr w:type="spellStart"/>
      <w:r>
        <w:t>ver</w:t>
      </w:r>
      <w:proofErr w:type="spellEnd"/>
      <w:r>
        <w:t xml:space="preserve"> </w:t>
      </w:r>
      <w:proofErr w:type="spellStart"/>
      <w:r>
        <w:t>que</w:t>
      </w:r>
      <w:proofErr w:type="spellEnd"/>
      <w:r>
        <w:t xml:space="preserve"> </w:t>
      </w:r>
      <w:proofErr w:type="spellStart"/>
      <w:r>
        <w:t>tienen</w:t>
      </w:r>
      <w:proofErr w:type="spellEnd"/>
      <w:r>
        <w:t xml:space="preserve"> </w:t>
      </w:r>
      <w:proofErr w:type="spellStart"/>
      <w:r>
        <w:t>cierto</w:t>
      </w:r>
      <w:proofErr w:type="spellEnd"/>
      <w:r>
        <w:t xml:space="preserve"> </w:t>
      </w:r>
      <w:proofErr w:type="spellStart"/>
      <w:r>
        <w:t>sentido</w:t>
      </w:r>
      <w:proofErr w:type="spellEnd"/>
      <w:r>
        <w:t xml:space="preserve"> “</w:t>
      </w:r>
      <w:proofErr w:type="spellStart"/>
      <w:r>
        <w:t>ecológico</w:t>
      </w:r>
      <w:proofErr w:type="spellEnd"/>
      <w:r>
        <w:t xml:space="preserve">” los indices, </w:t>
      </w:r>
      <w:proofErr w:type="spellStart"/>
      <w:r>
        <w:t>esta</w:t>
      </w:r>
      <w:proofErr w:type="spellEnd"/>
      <w:r>
        <w:t xml:space="preserve"> </w:t>
      </w:r>
      <w:proofErr w:type="spellStart"/>
      <w:r>
        <w:t>figura</w:t>
      </w:r>
      <w:proofErr w:type="spellEnd"/>
      <w:r>
        <w:t xml:space="preserve"> me </w:t>
      </w:r>
      <w:proofErr w:type="spellStart"/>
      <w:r>
        <w:t>parece</w:t>
      </w:r>
      <w:proofErr w:type="spellEnd"/>
      <w:r>
        <w:t xml:space="preserve"> </w:t>
      </w:r>
      <w:proofErr w:type="spellStart"/>
      <w:r>
        <w:t>que</w:t>
      </w:r>
      <w:proofErr w:type="spellEnd"/>
      <w:r>
        <w:t xml:space="preserve"> </w:t>
      </w:r>
      <w:r w:rsidR="005326BB">
        <w:t>debería</w:t>
      </w:r>
      <w:r>
        <w:t xml:space="preserve"> </w:t>
      </w:r>
      <w:proofErr w:type="spellStart"/>
      <w:r>
        <w:t>ir</w:t>
      </w:r>
      <w:proofErr w:type="spellEnd"/>
      <w:r>
        <w:t xml:space="preserve"> en el </w:t>
      </w:r>
      <w:proofErr w:type="spellStart"/>
      <w:r>
        <w:t>texto</w:t>
      </w:r>
      <w:proofErr w:type="spellEnd"/>
      <w:r>
        <w:t xml:space="preserve"> principal. </w:t>
      </w:r>
    </w:p>
    <w:p w14:paraId="1EAF863B" w14:textId="77777777" w:rsidR="006951D4" w:rsidRDefault="006951D4">
      <w:pPr>
        <w:pStyle w:val="Textocomentario"/>
      </w:pPr>
      <w:proofErr w:type="spellStart"/>
      <w:r>
        <w:t>Ahora</w:t>
      </w:r>
      <w:proofErr w:type="spellEnd"/>
      <w:r>
        <w:t xml:space="preserve"> </w:t>
      </w:r>
      <w:proofErr w:type="spellStart"/>
      <w:r>
        <w:t>mismo</w:t>
      </w:r>
      <w:proofErr w:type="spellEnd"/>
      <w:r>
        <w:t xml:space="preserve"> en el </w:t>
      </w:r>
      <w:proofErr w:type="spellStart"/>
      <w:r>
        <w:t>texto</w:t>
      </w:r>
      <w:proofErr w:type="spellEnd"/>
      <w:r>
        <w:t xml:space="preserve"> principal solo se </w:t>
      </w:r>
      <w:proofErr w:type="spellStart"/>
      <w:r>
        <w:t>presentan</w:t>
      </w:r>
      <w:proofErr w:type="spellEnd"/>
      <w:r>
        <w:t xml:space="preserve"> (en terminus de </w:t>
      </w:r>
      <w:proofErr w:type="spellStart"/>
      <w:r>
        <w:t>Rt</w:t>
      </w:r>
      <w:proofErr w:type="spellEnd"/>
      <w:r>
        <w:t xml:space="preserve">, </w:t>
      </w:r>
      <w:proofErr w:type="spellStart"/>
      <w:r>
        <w:t>Rs</w:t>
      </w:r>
      <w:proofErr w:type="spellEnd"/>
      <w:r>
        <w:t xml:space="preserve">, </w:t>
      </w:r>
      <w:proofErr w:type="spellStart"/>
      <w:r>
        <w:t>Rc</w:t>
      </w:r>
      <w:proofErr w:type="spellEnd"/>
      <w:r>
        <w:t xml:space="preserve">) 2005 y 2012, </w:t>
      </w:r>
      <w:proofErr w:type="spellStart"/>
      <w:r>
        <w:t>que</w:t>
      </w:r>
      <w:proofErr w:type="spellEnd"/>
      <w:r>
        <w:t xml:space="preserve"> son solo dos </w:t>
      </w:r>
      <w:proofErr w:type="spellStart"/>
      <w:r>
        <w:t>años</w:t>
      </w:r>
      <w:proofErr w:type="spellEnd"/>
      <w:r>
        <w:t xml:space="preserve"> y </w:t>
      </w:r>
      <w:proofErr w:type="spellStart"/>
      <w:r>
        <w:t>luego</w:t>
      </w:r>
      <w:proofErr w:type="spellEnd"/>
      <w:r>
        <w:t xml:space="preserve"> </w:t>
      </w:r>
      <w:proofErr w:type="spellStart"/>
      <w:r>
        <w:t>encima</w:t>
      </w:r>
      <w:proofErr w:type="spellEnd"/>
      <w:r>
        <w:t xml:space="preserve"> el 2012 no </w:t>
      </w:r>
      <w:proofErr w:type="spellStart"/>
      <w:r>
        <w:t>parece</w:t>
      </w:r>
      <w:proofErr w:type="spellEnd"/>
      <w:r>
        <w:t xml:space="preserve"> </w:t>
      </w:r>
      <w:proofErr w:type="spellStart"/>
      <w:r>
        <w:t>muy</w:t>
      </w:r>
      <w:proofErr w:type="spellEnd"/>
      <w:r>
        <w:t xml:space="preserve"> </w:t>
      </w:r>
      <w:proofErr w:type="spellStart"/>
      <w:r>
        <w:t>severo</w:t>
      </w:r>
      <w:proofErr w:type="spellEnd"/>
      <w:r>
        <w:t>.</w:t>
      </w:r>
    </w:p>
    <w:p w14:paraId="0CE35CC7" w14:textId="7B8D8C43" w:rsidR="006951D4" w:rsidRDefault="006951D4">
      <w:pPr>
        <w:pStyle w:val="Textocomentario"/>
      </w:pPr>
      <w:proofErr w:type="spellStart"/>
      <w:r>
        <w:t>Entiendo</w:t>
      </w:r>
      <w:proofErr w:type="spellEnd"/>
      <w:r>
        <w:t xml:space="preserve"> </w:t>
      </w:r>
      <w:proofErr w:type="spellStart"/>
      <w:r>
        <w:t>que</w:t>
      </w:r>
      <w:proofErr w:type="spellEnd"/>
      <w:r>
        <w:t xml:space="preserve"> lo </w:t>
      </w:r>
      <w:proofErr w:type="spellStart"/>
      <w:r>
        <w:t>haces</w:t>
      </w:r>
      <w:proofErr w:type="spellEnd"/>
      <w:r>
        <w:t xml:space="preserve"> </w:t>
      </w:r>
      <w:proofErr w:type="spellStart"/>
      <w:r>
        <w:t>porque</w:t>
      </w:r>
      <w:proofErr w:type="spellEnd"/>
      <w:r>
        <w:t xml:space="preserve"> son los </w:t>
      </w:r>
      <w:proofErr w:type="spellStart"/>
      <w:r>
        <w:t>que</w:t>
      </w:r>
      <w:proofErr w:type="spellEnd"/>
      <w:r>
        <w:t xml:space="preserve"> </w:t>
      </w:r>
      <w:proofErr w:type="spellStart"/>
      <w:r>
        <w:t>tienes</w:t>
      </w:r>
      <w:proofErr w:type="spellEnd"/>
      <w:r>
        <w:t xml:space="preserve"> de satellite y </w:t>
      </w:r>
      <w:proofErr w:type="spellStart"/>
      <w:r>
        <w:t>dendro</w:t>
      </w:r>
      <w:proofErr w:type="spellEnd"/>
      <w:r>
        <w:t xml:space="preserve">, </w:t>
      </w:r>
      <w:proofErr w:type="spellStart"/>
      <w:r>
        <w:t>pero</w:t>
      </w:r>
      <w:proofErr w:type="spellEnd"/>
      <w:r>
        <w:t xml:space="preserve"> al meter </w:t>
      </w:r>
      <w:proofErr w:type="spellStart"/>
      <w:r>
        <w:t>todos</w:t>
      </w:r>
      <w:proofErr w:type="spellEnd"/>
      <w:r>
        <w:t xml:space="preserve"> </w:t>
      </w:r>
      <w:proofErr w:type="spellStart"/>
      <w:r>
        <w:t>estos</w:t>
      </w:r>
      <w:proofErr w:type="spellEnd"/>
      <w:r>
        <w:t xml:space="preserve"> </w:t>
      </w:r>
      <w:proofErr w:type="spellStart"/>
      <w:r>
        <w:t>años</w:t>
      </w:r>
      <w:proofErr w:type="spellEnd"/>
      <w:r>
        <w:t xml:space="preserve"> das un mayor valor a </w:t>
      </w:r>
      <w:proofErr w:type="spellStart"/>
      <w:r>
        <w:t>tus</w:t>
      </w:r>
      <w:proofErr w:type="spellEnd"/>
      <w:r>
        <w:t xml:space="preserve"> </w:t>
      </w:r>
      <w:proofErr w:type="spellStart"/>
      <w:r>
        <w:t>análisis</w:t>
      </w:r>
      <w:proofErr w:type="spellEnd"/>
      <w:r>
        <w:t xml:space="preserve"> (</w:t>
      </w:r>
      <w:proofErr w:type="spellStart"/>
      <w:r>
        <w:t>para</w:t>
      </w:r>
      <w:proofErr w:type="spellEnd"/>
      <w:r>
        <w:t xml:space="preserve"> mi gusto).</w:t>
      </w:r>
    </w:p>
  </w:comment>
  <w:comment w:id="45" w:author="Guillermo Gea Izquierdo" w:date="2018-10-15T11:46:00Z" w:initials="GG">
    <w:p w14:paraId="55BDC509" w14:textId="77777777" w:rsidR="00C672E4" w:rsidRDefault="00C672E4">
      <w:pPr>
        <w:pStyle w:val="Textocomentario"/>
      </w:pPr>
      <w:r>
        <w:rPr>
          <w:rStyle w:val="Refdecomentario"/>
        </w:rPr>
        <w:annotationRef/>
      </w:r>
      <w:proofErr w:type="spellStart"/>
      <w:r>
        <w:t>Sorprende</w:t>
      </w:r>
      <w:proofErr w:type="spellEnd"/>
      <w:r>
        <w:t xml:space="preserve"> </w:t>
      </w:r>
      <w:proofErr w:type="spellStart"/>
      <w:r>
        <w:t>esto</w:t>
      </w:r>
      <w:proofErr w:type="spellEnd"/>
      <w:r>
        <w:t xml:space="preserve">, </w:t>
      </w:r>
      <w:proofErr w:type="spellStart"/>
      <w:r>
        <w:t>supongo</w:t>
      </w:r>
      <w:proofErr w:type="spellEnd"/>
      <w:r>
        <w:t xml:space="preserve"> </w:t>
      </w:r>
      <w:proofErr w:type="spellStart"/>
      <w:r>
        <w:t>que</w:t>
      </w:r>
      <w:proofErr w:type="spellEnd"/>
      <w:r>
        <w:t xml:space="preserve"> lo </w:t>
      </w:r>
      <w:proofErr w:type="spellStart"/>
      <w:r>
        <w:t>que</w:t>
      </w:r>
      <w:proofErr w:type="spellEnd"/>
      <w:r>
        <w:t xml:space="preserve"> </w:t>
      </w:r>
      <w:proofErr w:type="spellStart"/>
      <w:r>
        <w:t>está</w:t>
      </w:r>
      <w:proofErr w:type="spellEnd"/>
      <w:r>
        <w:t xml:space="preserve"> </w:t>
      </w:r>
      <w:proofErr w:type="spellStart"/>
      <w:r>
        <w:t>primando</w:t>
      </w:r>
      <w:proofErr w:type="spellEnd"/>
      <w:r>
        <w:t xml:space="preserve"> </w:t>
      </w:r>
      <w:proofErr w:type="spellStart"/>
      <w:r>
        <w:t>es</w:t>
      </w:r>
      <w:proofErr w:type="spellEnd"/>
      <w:r>
        <w:t xml:space="preserve"> el valor de BAI o RW </w:t>
      </w:r>
      <w:proofErr w:type="spellStart"/>
      <w:r>
        <w:t>más</w:t>
      </w:r>
      <w:proofErr w:type="spellEnd"/>
      <w:r>
        <w:t xml:space="preserve"> </w:t>
      </w:r>
      <w:proofErr w:type="spellStart"/>
      <w:r>
        <w:t>que</w:t>
      </w:r>
      <w:proofErr w:type="spellEnd"/>
      <w:r>
        <w:t xml:space="preserve"> la </w:t>
      </w:r>
      <w:proofErr w:type="spellStart"/>
      <w:r>
        <w:t>alta</w:t>
      </w:r>
      <w:proofErr w:type="spellEnd"/>
      <w:r>
        <w:t xml:space="preserve"> </w:t>
      </w:r>
      <w:proofErr w:type="spellStart"/>
      <w:r>
        <w:t>frecuencia</w:t>
      </w:r>
      <w:proofErr w:type="spellEnd"/>
      <w:r>
        <w:t xml:space="preserve"> (</w:t>
      </w:r>
      <w:proofErr w:type="spellStart"/>
      <w:r>
        <w:t>variación</w:t>
      </w:r>
      <w:proofErr w:type="spellEnd"/>
      <w:r>
        <w:t xml:space="preserve"> </w:t>
      </w:r>
      <w:proofErr w:type="spellStart"/>
      <w:r>
        <w:t>interanual</w:t>
      </w:r>
      <w:proofErr w:type="spellEnd"/>
      <w:r>
        <w:t>).</w:t>
      </w:r>
    </w:p>
    <w:p w14:paraId="2A22BBE2" w14:textId="58DF831D" w:rsidR="00C672E4" w:rsidRDefault="00C672E4">
      <w:pPr>
        <w:pStyle w:val="Textocomentario"/>
      </w:pPr>
      <w:proofErr w:type="spellStart"/>
      <w:r>
        <w:t>Pondría</w:t>
      </w:r>
      <w:proofErr w:type="spellEnd"/>
      <w:r>
        <w:t xml:space="preserve"> </w:t>
      </w:r>
      <w:proofErr w:type="spellStart"/>
      <w:r>
        <w:t>polígonos</w:t>
      </w:r>
      <w:proofErr w:type="spellEnd"/>
      <w:r>
        <w:t xml:space="preserve"> </w:t>
      </w:r>
      <w:proofErr w:type="spellStart"/>
      <w:r>
        <w:t>para</w:t>
      </w:r>
      <w:proofErr w:type="spellEnd"/>
      <w:r>
        <w:t xml:space="preserve"> los </w:t>
      </w:r>
      <w:proofErr w:type="spellStart"/>
      <w:r>
        <w:t>intervalos</w:t>
      </w:r>
      <w:proofErr w:type="spellEnd"/>
      <w:r>
        <w:t xml:space="preserve"> de </w:t>
      </w:r>
      <w:proofErr w:type="spellStart"/>
      <w:r>
        <w:t>confianza</w:t>
      </w:r>
      <w:proofErr w:type="spellEnd"/>
      <w:r>
        <w:t xml:space="preserve">, se </w:t>
      </w:r>
      <w:proofErr w:type="spellStart"/>
      <w:r>
        <w:t>ven</w:t>
      </w:r>
      <w:proofErr w:type="spellEnd"/>
      <w:r>
        <w:t xml:space="preserve"> </w:t>
      </w:r>
      <w:proofErr w:type="spellStart"/>
      <w:r>
        <w:t>mejor</w:t>
      </w:r>
      <w:proofErr w:type="spellEnd"/>
      <w:r>
        <w:t xml:space="preserve"> </w:t>
      </w:r>
      <w:proofErr w:type="spellStart"/>
      <w:r>
        <w:t>que</w:t>
      </w:r>
      <w:proofErr w:type="spellEnd"/>
      <w:r>
        <w:t xml:space="preserve"> </w:t>
      </w:r>
      <w:proofErr w:type="spellStart"/>
      <w:r>
        <w:t>las</w:t>
      </w:r>
      <w:proofErr w:type="spellEnd"/>
      <w:r>
        <w:t xml:space="preserve"> </w:t>
      </w:r>
      <w:proofErr w:type="spellStart"/>
      <w:r>
        <w:t>líneas</w:t>
      </w:r>
      <w:proofErr w:type="spellEnd"/>
      <w:r>
        <w: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D9FB9E" w14:textId="77777777" w:rsidR="006951D4" w:rsidRDefault="006951D4">
      <w:pPr>
        <w:spacing w:before="0" w:after="0" w:line="240" w:lineRule="auto"/>
      </w:pPr>
      <w:r>
        <w:separator/>
      </w:r>
    </w:p>
  </w:endnote>
  <w:endnote w:type="continuationSeparator" w:id="0">
    <w:p w14:paraId="3C67F28F" w14:textId="77777777" w:rsidR="006951D4" w:rsidRDefault="006951D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4B9178" w14:textId="77777777" w:rsidR="006951D4" w:rsidRDefault="006951D4">
      <w:r>
        <w:separator/>
      </w:r>
    </w:p>
  </w:footnote>
  <w:footnote w:type="continuationSeparator" w:id="0">
    <w:p w14:paraId="58A02563" w14:textId="77777777" w:rsidR="006951D4" w:rsidRDefault="006951D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2E3325F1"/>
    <w:multiLevelType w:val="hybridMultilevel"/>
    <w:tmpl w:val="9CC0015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7F4C37B"/>
    <w:multiLevelType w:val="multilevel"/>
    <w:tmpl w:val="B5F298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8"/>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7"/>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455A9"/>
    <w:rsid w:val="000C7ACD"/>
    <w:rsid w:val="0012351F"/>
    <w:rsid w:val="00136F5A"/>
    <w:rsid w:val="001C417B"/>
    <w:rsid w:val="00310CA5"/>
    <w:rsid w:val="0033293C"/>
    <w:rsid w:val="00362C7C"/>
    <w:rsid w:val="0037561B"/>
    <w:rsid w:val="00495721"/>
    <w:rsid w:val="004E29B3"/>
    <w:rsid w:val="005326BB"/>
    <w:rsid w:val="005871F7"/>
    <w:rsid w:val="00590D07"/>
    <w:rsid w:val="006951D4"/>
    <w:rsid w:val="00784D58"/>
    <w:rsid w:val="00880C21"/>
    <w:rsid w:val="008D6863"/>
    <w:rsid w:val="00AA0119"/>
    <w:rsid w:val="00AF49D9"/>
    <w:rsid w:val="00B86B75"/>
    <w:rsid w:val="00BA7E54"/>
    <w:rsid w:val="00BC48D5"/>
    <w:rsid w:val="00C36279"/>
    <w:rsid w:val="00C672E4"/>
    <w:rsid w:val="00E315A3"/>
    <w:rsid w:val="00EB1FA4"/>
    <w:rsid w:val="00FF09D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10CA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pPr>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 w:type="character" w:styleId="Refdecomentario">
    <w:name w:val="annotation reference"/>
    <w:basedOn w:val="Fuentedeprrafopredeter"/>
    <w:rsid w:val="0033293C"/>
    <w:rPr>
      <w:sz w:val="18"/>
      <w:szCs w:val="18"/>
    </w:rPr>
  </w:style>
  <w:style w:type="paragraph" w:styleId="Textocomentario">
    <w:name w:val="annotation text"/>
    <w:basedOn w:val="Normal"/>
    <w:link w:val="TextocomentarioCar"/>
    <w:rsid w:val="0033293C"/>
    <w:pPr>
      <w:spacing w:line="240" w:lineRule="auto"/>
    </w:pPr>
    <w:rPr>
      <w:sz w:val="24"/>
    </w:rPr>
  </w:style>
  <w:style w:type="character" w:customStyle="1" w:styleId="TextocomentarioCar">
    <w:name w:val="Texto comentario Car"/>
    <w:basedOn w:val="Fuentedeprrafopredeter"/>
    <w:link w:val="Textocomentario"/>
    <w:rsid w:val="0033293C"/>
  </w:style>
  <w:style w:type="paragraph" w:styleId="Asuntodelcomentario">
    <w:name w:val="annotation subject"/>
    <w:basedOn w:val="Textocomentario"/>
    <w:next w:val="Textocomentario"/>
    <w:link w:val="AsuntodelcomentarioCar"/>
    <w:rsid w:val="0033293C"/>
    <w:rPr>
      <w:b/>
      <w:bCs/>
      <w:sz w:val="20"/>
      <w:szCs w:val="20"/>
    </w:rPr>
  </w:style>
  <w:style w:type="character" w:customStyle="1" w:styleId="AsuntodelcomentarioCar">
    <w:name w:val="Asunto del comentario Car"/>
    <w:basedOn w:val="TextocomentarioCar"/>
    <w:link w:val="Asuntodelcomentario"/>
    <w:rsid w:val="0033293C"/>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pPr>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 w:type="character" w:styleId="Refdecomentario">
    <w:name w:val="annotation reference"/>
    <w:basedOn w:val="Fuentedeprrafopredeter"/>
    <w:rsid w:val="0033293C"/>
    <w:rPr>
      <w:sz w:val="18"/>
      <w:szCs w:val="18"/>
    </w:rPr>
  </w:style>
  <w:style w:type="paragraph" w:styleId="Textocomentario">
    <w:name w:val="annotation text"/>
    <w:basedOn w:val="Normal"/>
    <w:link w:val="TextocomentarioCar"/>
    <w:rsid w:val="0033293C"/>
    <w:pPr>
      <w:spacing w:line="240" w:lineRule="auto"/>
    </w:pPr>
    <w:rPr>
      <w:sz w:val="24"/>
    </w:rPr>
  </w:style>
  <w:style w:type="character" w:customStyle="1" w:styleId="TextocomentarioCar">
    <w:name w:val="Texto comentario Car"/>
    <w:basedOn w:val="Fuentedeprrafopredeter"/>
    <w:link w:val="Textocomentario"/>
    <w:rsid w:val="0033293C"/>
  </w:style>
  <w:style w:type="paragraph" w:styleId="Asuntodelcomentario">
    <w:name w:val="annotation subject"/>
    <w:basedOn w:val="Textocomentario"/>
    <w:next w:val="Textocomentario"/>
    <w:link w:val="AsuntodelcomentarioCar"/>
    <w:rsid w:val="0033293C"/>
    <w:rPr>
      <w:b/>
      <w:bCs/>
      <w:sz w:val="20"/>
      <w:szCs w:val="20"/>
    </w:rPr>
  </w:style>
  <w:style w:type="character" w:customStyle="1" w:styleId="AsuntodelcomentarioCar">
    <w:name w:val="Asunto del comentario Car"/>
    <w:basedOn w:val="TextocomentarioCar"/>
    <w:link w:val="Asuntodelcomentario"/>
    <w:rsid w:val="0033293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spei.csic.es/database.html" TargetMode="External"/><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1024</Words>
  <Characters>5633</Characters>
  <Application>Microsoft Macintosh Word</Application>
  <DocSecurity>4</DocSecurity>
  <Lines>46</Lines>
  <Paragraphs>13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6644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Antonio J.</dc:creator>
  <cp:lastModifiedBy>Antonio J.</cp:lastModifiedBy>
  <cp:revision>2</cp:revision>
  <dcterms:created xsi:type="dcterms:W3CDTF">2018-10-17T07:05:00Z</dcterms:created>
  <dcterms:modified xsi:type="dcterms:W3CDTF">2018-10-17T07:05:00Z</dcterms:modified>
</cp:coreProperties>
</file>